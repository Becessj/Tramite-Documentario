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ED59E8" w14:textId="77777777" w:rsidR="005C7B51" w:rsidRPr="006431EE" w:rsidRDefault="005C7B51" w:rsidP="00926F03">
      <w:pPr>
        <w:pStyle w:val="Textoindependiente"/>
        <w:jc w:val="center"/>
      </w:pPr>
      <w:r w:rsidRPr="006431EE">
        <w:rPr>
          <w:noProof/>
          <w:lang w:val="en-US" w:eastAsia="en-US" w:bidi="ar-SA"/>
        </w:rPr>
        <w:drawing>
          <wp:inline distT="0" distB="0" distL="0" distR="0" wp14:anchorId="35333089" wp14:editId="2D19AEC4">
            <wp:extent cx="2104404" cy="2105025"/>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114387" cy="2115011"/>
                    </a:xfrm>
                    <a:prstGeom prst="rect">
                      <a:avLst/>
                    </a:prstGeom>
                  </pic:spPr>
                </pic:pic>
              </a:graphicData>
            </a:graphic>
          </wp:inline>
        </w:drawing>
      </w:r>
    </w:p>
    <w:p w14:paraId="419EDE11" w14:textId="77777777" w:rsidR="005C7B51" w:rsidRPr="006431EE" w:rsidRDefault="005C7B51" w:rsidP="005C7B51">
      <w:pPr>
        <w:pStyle w:val="Textoindependiente"/>
        <w:spacing w:before="11"/>
      </w:pPr>
    </w:p>
    <w:p w14:paraId="06BA0247" w14:textId="77777777" w:rsidR="005C7B51" w:rsidRPr="001368FF" w:rsidRDefault="005C7B51" w:rsidP="00493D43">
      <w:pPr>
        <w:spacing w:after="240" w:line="360" w:lineRule="auto"/>
        <w:jc w:val="center"/>
        <w:rPr>
          <w:sz w:val="26"/>
          <w:szCs w:val="26"/>
        </w:rPr>
      </w:pPr>
      <w:r w:rsidRPr="001368FF">
        <w:rPr>
          <w:sz w:val="26"/>
          <w:szCs w:val="26"/>
        </w:rPr>
        <w:t>UNIVERSIDAD NACIONAL DE SAN ANTONIO ABAD DEL CUSCO</w:t>
      </w:r>
    </w:p>
    <w:p w14:paraId="7DE05BFE" w14:textId="0AE9B32D" w:rsidR="005C7B51" w:rsidRPr="001368FF" w:rsidRDefault="005C7B51" w:rsidP="005530C0">
      <w:pPr>
        <w:spacing w:after="240" w:line="276" w:lineRule="auto"/>
        <w:jc w:val="center"/>
        <w:rPr>
          <w:sz w:val="26"/>
          <w:szCs w:val="26"/>
        </w:rPr>
      </w:pPr>
      <w:r w:rsidRPr="001368FF">
        <w:rPr>
          <w:sz w:val="26"/>
          <w:szCs w:val="26"/>
        </w:rPr>
        <w:t>FACULTAD DE INGENIERÍA EL</w:t>
      </w:r>
      <w:r w:rsidR="00E744F8">
        <w:rPr>
          <w:sz w:val="26"/>
          <w:szCs w:val="26"/>
        </w:rPr>
        <w:t>É</w:t>
      </w:r>
      <w:r w:rsidRPr="001368FF">
        <w:rPr>
          <w:sz w:val="26"/>
          <w:szCs w:val="26"/>
        </w:rPr>
        <w:t>CTRICA, ELEC</w:t>
      </w:r>
      <w:r w:rsidR="00493D43" w:rsidRPr="001368FF">
        <w:rPr>
          <w:sz w:val="26"/>
          <w:szCs w:val="26"/>
        </w:rPr>
        <w:t>TRÓNICA, INFORMÁTICA Y MECÁNICA</w:t>
      </w:r>
    </w:p>
    <w:p w14:paraId="23360ADF" w14:textId="77777777" w:rsidR="005C7B51" w:rsidRPr="001368FF" w:rsidRDefault="005C7B51" w:rsidP="00493D43">
      <w:pPr>
        <w:spacing w:line="360" w:lineRule="auto"/>
        <w:jc w:val="center"/>
        <w:rPr>
          <w:sz w:val="26"/>
          <w:szCs w:val="26"/>
        </w:rPr>
      </w:pPr>
      <w:r w:rsidRPr="001368FF">
        <w:rPr>
          <w:sz w:val="26"/>
          <w:szCs w:val="26"/>
        </w:rPr>
        <w:t>ESCUELA PROFESIONAL DE INGENIERÍA INFORMÁTICA Y DE SISTEMAS</w:t>
      </w:r>
    </w:p>
    <w:p w14:paraId="6B4BE08E" w14:textId="11FC3053" w:rsidR="005C7B51" w:rsidRDefault="00B26800" w:rsidP="005530C0">
      <w:pPr>
        <w:spacing w:before="240"/>
        <w:jc w:val="center"/>
        <w:rPr>
          <w:b/>
          <w:sz w:val="32"/>
          <w:szCs w:val="24"/>
        </w:rPr>
      </w:pPr>
      <w:r w:rsidRPr="006431EE">
        <w:rPr>
          <w:b/>
          <w:sz w:val="32"/>
          <w:szCs w:val="24"/>
        </w:rPr>
        <w:t>Informe Práctica</w:t>
      </w:r>
      <w:r w:rsidR="004A5F0F">
        <w:rPr>
          <w:b/>
          <w:sz w:val="32"/>
          <w:szCs w:val="24"/>
        </w:rPr>
        <w:t>s</w:t>
      </w:r>
      <w:r w:rsidRPr="006431EE">
        <w:rPr>
          <w:b/>
          <w:sz w:val="32"/>
          <w:szCs w:val="24"/>
        </w:rPr>
        <w:t xml:space="preserve"> Pre Profesional</w:t>
      </w:r>
      <w:r w:rsidR="004A5F0F">
        <w:rPr>
          <w:b/>
          <w:sz w:val="32"/>
          <w:szCs w:val="24"/>
        </w:rPr>
        <w:t>es</w:t>
      </w:r>
    </w:p>
    <w:p w14:paraId="2B33A59D" w14:textId="56370B64" w:rsidR="005C7B51" w:rsidRPr="00226D74" w:rsidRDefault="005530C0" w:rsidP="00A64E18">
      <w:pPr>
        <w:spacing w:before="240" w:after="240"/>
        <w:jc w:val="center"/>
        <w:rPr>
          <w:sz w:val="20"/>
          <w:szCs w:val="20"/>
        </w:rPr>
        <w:sectPr w:rsidR="005C7B51" w:rsidRPr="00226D74" w:rsidSect="003B7BD9">
          <w:headerReference w:type="default" r:id="rId9"/>
          <w:footerReference w:type="default" r:id="rId10"/>
          <w:pgSz w:w="11910" w:h="16840"/>
          <w:pgMar w:top="993" w:right="1418" w:bottom="851" w:left="1418" w:header="720" w:footer="720" w:gutter="0"/>
          <w:pgNumType w:start="1"/>
          <w:cols w:space="720"/>
          <w:titlePg/>
          <w:docGrid w:linePitch="299"/>
        </w:sectPr>
      </w:pPr>
      <w:bookmarkStart w:id="0" w:name="_Hlk57653532"/>
      <w:r w:rsidRPr="00226D74">
        <w:rPr>
          <w:b/>
          <w:sz w:val="24"/>
          <w:szCs w:val="20"/>
        </w:rPr>
        <w:t>“</w:t>
      </w:r>
      <w:r w:rsidR="00347AD5" w:rsidRPr="00226D74">
        <w:rPr>
          <w:b/>
          <w:sz w:val="24"/>
          <w:szCs w:val="20"/>
        </w:rPr>
        <w:t xml:space="preserve">IMPLEMENTACIÓN DE UN SOFTWARE BASADO EN LA HERRAMIENTA </w:t>
      </w:r>
      <w:r w:rsidR="00985B81" w:rsidRPr="00226D74">
        <w:rPr>
          <w:b/>
          <w:bCs/>
          <w:sz w:val="24"/>
          <w:szCs w:val="24"/>
        </w:rPr>
        <w:t>QGIS PARA GESTIONAR DATOS DE GESTIÓN DE AGUA, RENTAS Y LIMPIEZA PÚBLICA EN MUNICIPALIDADES</w:t>
      </w:r>
      <w:r w:rsidR="001A49D3" w:rsidRPr="00226D74">
        <w:rPr>
          <w:b/>
          <w:bCs/>
          <w:sz w:val="24"/>
          <w:szCs w:val="24"/>
        </w:rPr>
        <w:t xml:space="preserve"> E IMPLEMENTACIÓN DEL PORTAL WEB DE LA MUNICIPALIDAD DISTRITAL DE SAYLLA Y GUAMAN POMA DE AYALA</w:t>
      </w:r>
      <w:r w:rsidR="00985B81" w:rsidRPr="00226D74">
        <w:rPr>
          <w:b/>
          <w:bCs/>
          <w:sz w:val="24"/>
          <w:szCs w:val="24"/>
        </w:rPr>
        <w:t>”</w:t>
      </w:r>
    </w:p>
    <w:bookmarkEnd w:id="0"/>
    <w:p w14:paraId="4FD71BD0" w14:textId="77777777" w:rsidR="00894562" w:rsidRPr="006431EE" w:rsidRDefault="00493D43" w:rsidP="00894562">
      <w:pPr>
        <w:pStyle w:val="Textoindependiente"/>
        <w:tabs>
          <w:tab w:val="left" w:pos="5387"/>
        </w:tabs>
        <w:spacing w:line="276" w:lineRule="auto"/>
        <w:ind w:left="7088" w:right="237" w:hanging="7088"/>
      </w:pPr>
      <w:r w:rsidRPr="006431EE">
        <w:rPr>
          <w:b/>
        </w:rPr>
        <w:tab/>
      </w:r>
      <w:bookmarkStart w:id="1" w:name="_Hlk57653539"/>
      <w:r w:rsidRPr="006431EE">
        <w:t xml:space="preserve">Nombre alumno: </w:t>
      </w:r>
    </w:p>
    <w:p w14:paraId="3F91CE08" w14:textId="712AD52E" w:rsidR="00493D43" w:rsidRPr="006431EE" w:rsidRDefault="00774ABF" w:rsidP="00CB6D58">
      <w:pPr>
        <w:pStyle w:val="Textoindependiente"/>
        <w:spacing w:line="276" w:lineRule="auto"/>
        <w:ind w:left="6095" w:right="238"/>
        <w:jc w:val="both"/>
      </w:pPr>
      <w:r>
        <w:t>Cristian Fernando Becerra Yarin</w:t>
      </w:r>
    </w:p>
    <w:p w14:paraId="24C57AF3" w14:textId="77777777" w:rsidR="00894562" w:rsidRPr="006431EE" w:rsidRDefault="00493D43" w:rsidP="00894562">
      <w:pPr>
        <w:pStyle w:val="Textoindependiente"/>
        <w:tabs>
          <w:tab w:val="left" w:pos="5387"/>
        </w:tabs>
        <w:spacing w:before="163" w:line="276" w:lineRule="auto"/>
      </w:pPr>
      <w:r w:rsidRPr="006431EE">
        <w:tab/>
        <w:t xml:space="preserve">Código: </w:t>
      </w:r>
    </w:p>
    <w:p w14:paraId="5799D256" w14:textId="57DFCD0C" w:rsidR="00493D43" w:rsidRPr="006431EE" w:rsidRDefault="00774ABF" w:rsidP="00894562">
      <w:pPr>
        <w:pStyle w:val="Textoindependiente"/>
        <w:tabs>
          <w:tab w:val="left" w:pos="5387"/>
        </w:tabs>
        <w:spacing w:line="276" w:lineRule="auto"/>
        <w:ind w:firstLine="6096"/>
      </w:pPr>
      <w:r>
        <w:t>144996</w:t>
      </w:r>
    </w:p>
    <w:p w14:paraId="773FE757" w14:textId="3C8911AB" w:rsidR="00894562" w:rsidRPr="006431EE" w:rsidRDefault="00493D43" w:rsidP="00894562">
      <w:pPr>
        <w:pStyle w:val="Textoindependiente"/>
        <w:tabs>
          <w:tab w:val="left" w:pos="5387"/>
        </w:tabs>
        <w:spacing w:before="184" w:line="276" w:lineRule="auto"/>
        <w:ind w:left="5529" w:right="235" w:hanging="5529"/>
      </w:pPr>
      <w:r w:rsidRPr="006431EE">
        <w:tab/>
        <w:t xml:space="preserve">Escuela </w:t>
      </w:r>
      <w:r w:rsidR="003B7BD9">
        <w:t>p</w:t>
      </w:r>
      <w:r w:rsidRPr="006431EE">
        <w:t xml:space="preserve">rofesional: </w:t>
      </w:r>
    </w:p>
    <w:p w14:paraId="43270762" w14:textId="699AFA6D" w:rsidR="00493D43" w:rsidRPr="006431EE" w:rsidRDefault="00493D43" w:rsidP="00CB6D58">
      <w:pPr>
        <w:pStyle w:val="Textoindependiente"/>
        <w:tabs>
          <w:tab w:val="left" w:pos="5387"/>
        </w:tabs>
        <w:spacing w:line="276" w:lineRule="auto"/>
        <w:ind w:left="6096" w:right="235"/>
        <w:jc w:val="both"/>
      </w:pPr>
      <w:r w:rsidRPr="006431EE">
        <w:rPr>
          <w:spacing w:val="-3"/>
        </w:rPr>
        <w:t xml:space="preserve">Ingeniería </w:t>
      </w:r>
      <w:r w:rsidRPr="006431EE">
        <w:t>Informática y de</w:t>
      </w:r>
      <w:r w:rsidRPr="006431EE">
        <w:rPr>
          <w:spacing w:val="-4"/>
        </w:rPr>
        <w:t xml:space="preserve"> </w:t>
      </w:r>
      <w:r w:rsidRPr="006431EE">
        <w:t>Sistemas</w:t>
      </w:r>
    </w:p>
    <w:p w14:paraId="676E3AD9" w14:textId="77777777" w:rsidR="00894562" w:rsidRPr="006431EE" w:rsidRDefault="00493D43" w:rsidP="00CC2DBD">
      <w:pPr>
        <w:pStyle w:val="Textoindependiente"/>
        <w:tabs>
          <w:tab w:val="left" w:pos="5387"/>
        </w:tabs>
        <w:spacing w:before="166" w:line="276" w:lineRule="auto"/>
        <w:ind w:left="5529" w:right="237" w:hanging="5529"/>
      </w:pPr>
      <w:r w:rsidRPr="006431EE">
        <w:tab/>
        <w:t xml:space="preserve">Nombre de la empresa: </w:t>
      </w:r>
    </w:p>
    <w:p w14:paraId="4B5301C8" w14:textId="68E52547" w:rsidR="00493D43" w:rsidRPr="006431EE" w:rsidRDefault="00A64E18" w:rsidP="003B7BD9">
      <w:pPr>
        <w:pStyle w:val="Textoindependiente"/>
        <w:tabs>
          <w:tab w:val="left" w:pos="5387"/>
        </w:tabs>
        <w:spacing w:line="276" w:lineRule="auto"/>
        <w:ind w:left="6096" w:right="237"/>
        <w:jc w:val="both"/>
      </w:pPr>
      <w:r w:rsidRPr="6974225B">
        <w:t>C.E.C. Guamán Poma de Ayal</w:t>
      </w:r>
      <w:r>
        <w:t>a</w:t>
      </w:r>
    </w:p>
    <w:p w14:paraId="174036A1" w14:textId="7C9B29F3" w:rsidR="00894562" w:rsidRPr="006431EE" w:rsidRDefault="00CB6D58" w:rsidP="00CB6D58">
      <w:pPr>
        <w:pStyle w:val="Textoindependiente"/>
        <w:tabs>
          <w:tab w:val="left" w:pos="5387"/>
        </w:tabs>
        <w:spacing w:before="163"/>
      </w:pPr>
      <w:r>
        <w:tab/>
      </w:r>
      <w:r w:rsidR="00493D43" w:rsidRPr="006431EE">
        <w:t xml:space="preserve">Ciudad: </w:t>
      </w:r>
    </w:p>
    <w:p w14:paraId="4A7844ED" w14:textId="157C6C0C" w:rsidR="00493D43" w:rsidRPr="006431EE" w:rsidRDefault="00493D43" w:rsidP="00894562">
      <w:pPr>
        <w:pStyle w:val="Textoindependiente"/>
        <w:tabs>
          <w:tab w:val="left" w:pos="2410"/>
          <w:tab w:val="left" w:pos="5387"/>
        </w:tabs>
        <w:ind w:firstLine="6096"/>
      </w:pPr>
      <w:r w:rsidRPr="006431EE">
        <w:t>Cusco</w:t>
      </w:r>
    </w:p>
    <w:p w14:paraId="02F907D3" w14:textId="5DE3400A" w:rsidR="00493D43" w:rsidRPr="006431EE" w:rsidRDefault="00493D43" w:rsidP="00493D43">
      <w:pPr>
        <w:pStyle w:val="Textoindependiente"/>
        <w:tabs>
          <w:tab w:val="left" w:pos="5387"/>
        </w:tabs>
        <w:spacing w:before="180"/>
      </w:pPr>
      <w:r w:rsidRPr="006431EE">
        <w:tab/>
        <w:t xml:space="preserve">Fecha inicio: </w:t>
      </w:r>
      <w:r w:rsidR="00774ABF">
        <w:t>28 de octubre del 2019</w:t>
      </w:r>
    </w:p>
    <w:p w14:paraId="26ADE752" w14:textId="79488017" w:rsidR="00493D43" w:rsidRPr="006431EE" w:rsidRDefault="00493D43" w:rsidP="006431EE">
      <w:pPr>
        <w:pStyle w:val="Textoindependiente"/>
        <w:tabs>
          <w:tab w:val="left" w:pos="5387"/>
        </w:tabs>
        <w:spacing w:before="183"/>
      </w:pPr>
      <w:r w:rsidRPr="006431EE">
        <w:tab/>
        <w:t xml:space="preserve">Fecha término: </w:t>
      </w:r>
      <w:r w:rsidR="00EC750B">
        <w:t xml:space="preserve">31 </w:t>
      </w:r>
      <w:r w:rsidR="003B7BD9" w:rsidRPr="223DAF9D">
        <w:t xml:space="preserve">de </w:t>
      </w:r>
      <w:r w:rsidR="00EC750B">
        <w:t>marz</w:t>
      </w:r>
      <w:r w:rsidR="003B7BD9" w:rsidRPr="223DAF9D">
        <w:t>o 20</w:t>
      </w:r>
      <w:r w:rsidR="00774ABF">
        <w:t>20</w:t>
      </w:r>
    </w:p>
    <w:p w14:paraId="21B7784F" w14:textId="11D89861" w:rsidR="005C7B51" w:rsidRPr="006431EE" w:rsidRDefault="005C7B51" w:rsidP="00493D43">
      <w:pPr>
        <w:pStyle w:val="Textoindependiente"/>
        <w:tabs>
          <w:tab w:val="left" w:pos="5387"/>
          <w:tab w:val="left" w:pos="5912"/>
        </w:tabs>
        <w:rPr>
          <w:b/>
        </w:rPr>
      </w:pPr>
    </w:p>
    <w:p w14:paraId="6DF44F4A" w14:textId="5B41206E" w:rsidR="005C7B51" w:rsidRPr="006431EE" w:rsidRDefault="00493D43" w:rsidP="00493D43">
      <w:pPr>
        <w:pStyle w:val="Textoindependiente"/>
        <w:spacing w:line="360" w:lineRule="auto"/>
        <w:jc w:val="center"/>
      </w:pPr>
      <w:r w:rsidRPr="006431EE">
        <w:t>Cusco</w:t>
      </w:r>
    </w:p>
    <w:p w14:paraId="1D42C49F" w14:textId="0B66E1E0" w:rsidR="003B7BD9" w:rsidRDefault="00774ABF" w:rsidP="003B7BD9">
      <w:pPr>
        <w:jc w:val="center"/>
        <w:rPr>
          <w:sz w:val="24"/>
        </w:rPr>
      </w:pPr>
      <w:r>
        <w:rPr>
          <w:sz w:val="24"/>
        </w:rPr>
        <w:t>Abril, 2020</w:t>
      </w:r>
    </w:p>
    <w:bookmarkEnd w:id="1" w:displacedByCustomXml="next"/>
    <w:sdt>
      <w:sdtPr>
        <w:rPr>
          <w:rFonts w:ascii="Times New Roman" w:eastAsia="Times New Roman" w:hAnsi="Times New Roman" w:cs="Times New Roman"/>
          <w:color w:val="auto"/>
          <w:sz w:val="22"/>
          <w:szCs w:val="22"/>
          <w:lang w:val="es-ES" w:eastAsia="es-ES" w:bidi="es-ES"/>
        </w:rPr>
        <w:id w:val="1260800368"/>
        <w:docPartObj>
          <w:docPartGallery w:val="Table of Contents"/>
          <w:docPartUnique/>
        </w:docPartObj>
      </w:sdtPr>
      <w:sdtEndPr>
        <w:rPr>
          <w:b/>
          <w:bCs/>
        </w:rPr>
      </w:sdtEndPr>
      <w:sdtContent>
        <w:p w14:paraId="7209B90B" w14:textId="04BE0EDC" w:rsidR="00476DDD" w:rsidRDefault="00476DDD" w:rsidP="00B71270">
          <w:pPr>
            <w:pStyle w:val="TtuloTDC"/>
          </w:pPr>
          <w:r>
            <w:rPr>
              <w:lang w:val="es-ES"/>
            </w:rPr>
            <w:t>Índice</w:t>
          </w:r>
        </w:p>
        <w:p w14:paraId="2F29AB41" w14:textId="0B9C68FC" w:rsidR="0031168C" w:rsidRDefault="00476DDD">
          <w:pPr>
            <w:pStyle w:val="TDC1"/>
            <w:tabs>
              <w:tab w:val="right" w:leader="dot" w:pos="9064"/>
            </w:tabs>
            <w:rPr>
              <w:rFonts w:asciiTheme="minorHAnsi" w:eastAsiaTheme="minorEastAsia" w:hAnsiTheme="minorHAnsi" w:cstheme="minorBidi"/>
              <w:b w:val="0"/>
              <w:bCs w:val="0"/>
              <w:noProof/>
              <w:sz w:val="22"/>
              <w:szCs w:val="22"/>
              <w:lang w:val="es-PE" w:eastAsia="es-PE" w:bidi="ar-SA"/>
            </w:rPr>
          </w:pPr>
          <w:r>
            <w:rPr>
              <w:b w:val="0"/>
              <w:bCs w:val="0"/>
            </w:rPr>
            <w:fldChar w:fldCharType="begin"/>
          </w:r>
          <w:r>
            <w:rPr>
              <w:b w:val="0"/>
              <w:bCs w:val="0"/>
            </w:rPr>
            <w:instrText xml:space="preserve"> TOC \o "1-3" \h \z \u </w:instrText>
          </w:r>
          <w:r>
            <w:rPr>
              <w:b w:val="0"/>
              <w:bCs w:val="0"/>
            </w:rPr>
            <w:fldChar w:fldCharType="separate"/>
          </w:r>
          <w:hyperlink w:anchor="_Toc57658746" w:history="1">
            <w:r w:rsidR="0031168C" w:rsidRPr="002E0F12">
              <w:rPr>
                <w:rStyle w:val="Hipervnculo"/>
                <w:noProof/>
              </w:rPr>
              <w:t>Índice de figuras</w:t>
            </w:r>
            <w:r w:rsidR="0031168C">
              <w:rPr>
                <w:noProof/>
                <w:webHidden/>
              </w:rPr>
              <w:tab/>
            </w:r>
            <w:r w:rsidR="0031168C">
              <w:rPr>
                <w:noProof/>
                <w:webHidden/>
              </w:rPr>
              <w:fldChar w:fldCharType="begin"/>
            </w:r>
            <w:r w:rsidR="0031168C">
              <w:rPr>
                <w:noProof/>
                <w:webHidden/>
              </w:rPr>
              <w:instrText xml:space="preserve"> PAGEREF _Toc57658746 \h </w:instrText>
            </w:r>
            <w:r w:rsidR="0031168C">
              <w:rPr>
                <w:noProof/>
                <w:webHidden/>
              </w:rPr>
            </w:r>
            <w:r w:rsidR="0031168C">
              <w:rPr>
                <w:noProof/>
                <w:webHidden/>
              </w:rPr>
              <w:fldChar w:fldCharType="separate"/>
            </w:r>
            <w:r w:rsidR="0031168C">
              <w:rPr>
                <w:noProof/>
                <w:webHidden/>
              </w:rPr>
              <w:t>iv</w:t>
            </w:r>
            <w:r w:rsidR="0031168C">
              <w:rPr>
                <w:noProof/>
                <w:webHidden/>
              </w:rPr>
              <w:fldChar w:fldCharType="end"/>
            </w:r>
          </w:hyperlink>
        </w:p>
        <w:p w14:paraId="6C9BB600" w14:textId="5A63F305" w:rsidR="0031168C" w:rsidRDefault="0031168C">
          <w:pPr>
            <w:pStyle w:val="TDC1"/>
            <w:tabs>
              <w:tab w:val="right" w:leader="dot" w:pos="9064"/>
            </w:tabs>
            <w:rPr>
              <w:rFonts w:asciiTheme="minorHAnsi" w:eastAsiaTheme="minorEastAsia" w:hAnsiTheme="minorHAnsi" w:cstheme="minorBidi"/>
              <w:b w:val="0"/>
              <w:bCs w:val="0"/>
              <w:noProof/>
              <w:sz w:val="22"/>
              <w:szCs w:val="22"/>
              <w:lang w:val="es-PE" w:eastAsia="es-PE" w:bidi="ar-SA"/>
            </w:rPr>
          </w:pPr>
          <w:hyperlink w:anchor="_Toc57658747" w:history="1">
            <w:r w:rsidRPr="002E0F12">
              <w:rPr>
                <w:rStyle w:val="Hipervnculo"/>
                <w:noProof/>
              </w:rPr>
              <w:t>Nomenclatura</w:t>
            </w:r>
            <w:r>
              <w:rPr>
                <w:noProof/>
                <w:webHidden/>
              </w:rPr>
              <w:tab/>
            </w:r>
            <w:r>
              <w:rPr>
                <w:noProof/>
                <w:webHidden/>
              </w:rPr>
              <w:fldChar w:fldCharType="begin"/>
            </w:r>
            <w:r>
              <w:rPr>
                <w:noProof/>
                <w:webHidden/>
              </w:rPr>
              <w:instrText xml:space="preserve"> PAGEREF _Toc57658747 \h </w:instrText>
            </w:r>
            <w:r>
              <w:rPr>
                <w:noProof/>
                <w:webHidden/>
              </w:rPr>
            </w:r>
            <w:r>
              <w:rPr>
                <w:noProof/>
                <w:webHidden/>
              </w:rPr>
              <w:fldChar w:fldCharType="separate"/>
            </w:r>
            <w:r>
              <w:rPr>
                <w:noProof/>
                <w:webHidden/>
              </w:rPr>
              <w:t>v</w:t>
            </w:r>
            <w:r>
              <w:rPr>
                <w:noProof/>
                <w:webHidden/>
              </w:rPr>
              <w:fldChar w:fldCharType="end"/>
            </w:r>
          </w:hyperlink>
        </w:p>
        <w:p w14:paraId="2CA21297" w14:textId="1ACDE369" w:rsidR="0031168C" w:rsidRDefault="0031168C">
          <w:pPr>
            <w:pStyle w:val="TDC1"/>
            <w:tabs>
              <w:tab w:val="right" w:leader="dot" w:pos="9064"/>
            </w:tabs>
            <w:rPr>
              <w:rFonts w:asciiTheme="minorHAnsi" w:eastAsiaTheme="minorEastAsia" w:hAnsiTheme="minorHAnsi" w:cstheme="minorBidi"/>
              <w:b w:val="0"/>
              <w:bCs w:val="0"/>
              <w:noProof/>
              <w:sz w:val="22"/>
              <w:szCs w:val="22"/>
              <w:lang w:val="es-PE" w:eastAsia="es-PE" w:bidi="ar-SA"/>
            </w:rPr>
          </w:pPr>
          <w:hyperlink w:anchor="_Toc57658748" w:history="1">
            <w:r w:rsidRPr="002E0F12">
              <w:rPr>
                <w:rStyle w:val="Hipervnculo"/>
                <w:noProof/>
              </w:rPr>
              <w:t>Glosario</w:t>
            </w:r>
            <w:r>
              <w:rPr>
                <w:noProof/>
                <w:webHidden/>
              </w:rPr>
              <w:tab/>
            </w:r>
            <w:r>
              <w:rPr>
                <w:noProof/>
                <w:webHidden/>
              </w:rPr>
              <w:fldChar w:fldCharType="begin"/>
            </w:r>
            <w:r>
              <w:rPr>
                <w:noProof/>
                <w:webHidden/>
              </w:rPr>
              <w:instrText xml:space="preserve"> PAGEREF _Toc57658748 \h </w:instrText>
            </w:r>
            <w:r>
              <w:rPr>
                <w:noProof/>
                <w:webHidden/>
              </w:rPr>
            </w:r>
            <w:r>
              <w:rPr>
                <w:noProof/>
                <w:webHidden/>
              </w:rPr>
              <w:fldChar w:fldCharType="separate"/>
            </w:r>
            <w:r>
              <w:rPr>
                <w:noProof/>
                <w:webHidden/>
              </w:rPr>
              <w:t>vi</w:t>
            </w:r>
            <w:r>
              <w:rPr>
                <w:noProof/>
                <w:webHidden/>
              </w:rPr>
              <w:fldChar w:fldCharType="end"/>
            </w:r>
          </w:hyperlink>
        </w:p>
        <w:p w14:paraId="60AFF69B" w14:textId="540C90BD" w:rsidR="0031168C" w:rsidRDefault="0031168C">
          <w:pPr>
            <w:pStyle w:val="TDC1"/>
            <w:tabs>
              <w:tab w:val="right" w:leader="dot" w:pos="9064"/>
            </w:tabs>
            <w:rPr>
              <w:rFonts w:asciiTheme="minorHAnsi" w:eastAsiaTheme="minorEastAsia" w:hAnsiTheme="minorHAnsi" w:cstheme="minorBidi"/>
              <w:b w:val="0"/>
              <w:bCs w:val="0"/>
              <w:noProof/>
              <w:sz w:val="22"/>
              <w:szCs w:val="22"/>
              <w:lang w:val="es-PE" w:eastAsia="es-PE" w:bidi="ar-SA"/>
            </w:rPr>
          </w:pPr>
          <w:hyperlink w:anchor="_Toc57658749" w:history="1">
            <w:r w:rsidRPr="002E0F12">
              <w:rPr>
                <w:rStyle w:val="Hipervnculo"/>
                <w:noProof/>
              </w:rPr>
              <w:t>Resumen</w:t>
            </w:r>
            <w:r>
              <w:rPr>
                <w:noProof/>
                <w:webHidden/>
              </w:rPr>
              <w:tab/>
            </w:r>
            <w:r>
              <w:rPr>
                <w:noProof/>
                <w:webHidden/>
              </w:rPr>
              <w:fldChar w:fldCharType="begin"/>
            </w:r>
            <w:r>
              <w:rPr>
                <w:noProof/>
                <w:webHidden/>
              </w:rPr>
              <w:instrText xml:space="preserve"> PAGEREF _Toc57658749 \h </w:instrText>
            </w:r>
            <w:r>
              <w:rPr>
                <w:noProof/>
                <w:webHidden/>
              </w:rPr>
            </w:r>
            <w:r>
              <w:rPr>
                <w:noProof/>
                <w:webHidden/>
              </w:rPr>
              <w:fldChar w:fldCharType="separate"/>
            </w:r>
            <w:r>
              <w:rPr>
                <w:noProof/>
                <w:webHidden/>
              </w:rPr>
              <w:t>x</w:t>
            </w:r>
            <w:r>
              <w:rPr>
                <w:noProof/>
                <w:webHidden/>
              </w:rPr>
              <w:fldChar w:fldCharType="end"/>
            </w:r>
          </w:hyperlink>
        </w:p>
        <w:p w14:paraId="59948AA6" w14:textId="0D73BE5C" w:rsidR="0031168C" w:rsidRDefault="0031168C">
          <w:pPr>
            <w:pStyle w:val="TDC1"/>
            <w:tabs>
              <w:tab w:val="left" w:pos="440"/>
              <w:tab w:val="right" w:leader="dot" w:pos="9064"/>
            </w:tabs>
            <w:rPr>
              <w:rFonts w:asciiTheme="minorHAnsi" w:eastAsiaTheme="minorEastAsia" w:hAnsiTheme="minorHAnsi" w:cstheme="minorBidi"/>
              <w:b w:val="0"/>
              <w:bCs w:val="0"/>
              <w:noProof/>
              <w:sz w:val="22"/>
              <w:szCs w:val="22"/>
              <w:lang w:val="es-PE" w:eastAsia="es-PE" w:bidi="ar-SA"/>
            </w:rPr>
          </w:pPr>
          <w:hyperlink w:anchor="_Toc57658750" w:history="1">
            <w:r w:rsidRPr="002E0F12">
              <w:rPr>
                <w:rStyle w:val="Hipervnculo"/>
                <w:noProof/>
              </w:rPr>
              <w:t>I.</w:t>
            </w:r>
            <w:r>
              <w:rPr>
                <w:rFonts w:asciiTheme="minorHAnsi" w:eastAsiaTheme="minorEastAsia" w:hAnsiTheme="minorHAnsi" w:cstheme="minorBidi"/>
                <w:b w:val="0"/>
                <w:bCs w:val="0"/>
                <w:noProof/>
                <w:sz w:val="22"/>
                <w:szCs w:val="22"/>
                <w:lang w:val="es-PE" w:eastAsia="es-PE" w:bidi="ar-SA"/>
              </w:rPr>
              <w:tab/>
            </w:r>
            <w:r w:rsidRPr="002E0F12">
              <w:rPr>
                <w:rStyle w:val="Hipervnculo"/>
                <w:noProof/>
              </w:rPr>
              <w:t>INTRODUCCIÓN</w:t>
            </w:r>
            <w:r>
              <w:rPr>
                <w:noProof/>
                <w:webHidden/>
              </w:rPr>
              <w:tab/>
            </w:r>
            <w:r>
              <w:rPr>
                <w:noProof/>
                <w:webHidden/>
              </w:rPr>
              <w:fldChar w:fldCharType="begin"/>
            </w:r>
            <w:r>
              <w:rPr>
                <w:noProof/>
                <w:webHidden/>
              </w:rPr>
              <w:instrText xml:space="preserve"> PAGEREF _Toc57658750 \h </w:instrText>
            </w:r>
            <w:r>
              <w:rPr>
                <w:noProof/>
                <w:webHidden/>
              </w:rPr>
            </w:r>
            <w:r>
              <w:rPr>
                <w:noProof/>
                <w:webHidden/>
              </w:rPr>
              <w:fldChar w:fldCharType="separate"/>
            </w:r>
            <w:r>
              <w:rPr>
                <w:noProof/>
                <w:webHidden/>
              </w:rPr>
              <w:t>11</w:t>
            </w:r>
            <w:r>
              <w:rPr>
                <w:noProof/>
                <w:webHidden/>
              </w:rPr>
              <w:fldChar w:fldCharType="end"/>
            </w:r>
          </w:hyperlink>
        </w:p>
        <w:p w14:paraId="3297E330" w14:textId="2242EF23" w:rsidR="0031168C" w:rsidRDefault="0031168C">
          <w:pPr>
            <w:pStyle w:val="TDC2"/>
            <w:tabs>
              <w:tab w:val="left" w:pos="880"/>
              <w:tab w:val="right" w:leader="dot" w:pos="9064"/>
            </w:tabs>
            <w:rPr>
              <w:rFonts w:asciiTheme="minorHAnsi" w:eastAsiaTheme="minorEastAsia" w:hAnsiTheme="minorHAnsi" w:cstheme="minorBidi"/>
              <w:noProof/>
              <w:sz w:val="22"/>
              <w:szCs w:val="22"/>
              <w:lang w:val="es-PE" w:eastAsia="es-PE" w:bidi="ar-SA"/>
            </w:rPr>
          </w:pPr>
          <w:hyperlink w:anchor="_Toc57658751" w:history="1">
            <w:r w:rsidRPr="002E0F12">
              <w:rPr>
                <w:rStyle w:val="Hipervnculo"/>
                <w:noProof/>
              </w:rPr>
              <w:t>1.1.</w:t>
            </w:r>
            <w:r>
              <w:rPr>
                <w:rFonts w:asciiTheme="minorHAnsi" w:eastAsiaTheme="minorEastAsia" w:hAnsiTheme="minorHAnsi" w:cstheme="minorBidi"/>
                <w:noProof/>
                <w:sz w:val="22"/>
                <w:szCs w:val="22"/>
                <w:lang w:val="es-PE" w:eastAsia="es-PE" w:bidi="ar-SA"/>
              </w:rPr>
              <w:tab/>
            </w:r>
            <w:r w:rsidRPr="002E0F12">
              <w:rPr>
                <w:rStyle w:val="Hipervnculo"/>
                <w:noProof/>
              </w:rPr>
              <w:t>Base legal</w:t>
            </w:r>
            <w:r>
              <w:rPr>
                <w:noProof/>
                <w:webHidden/>
              </w:rPr>
              <w:tab/>
            </w:r>
            <w:r>
              <w:rPr>
                <w:noProof/>
                <w:webHidden/>
              </w:rPr>
              <w:fldChar w:fldCharType="begin"/>
            </w:r>
            <w:r>
              <w:rPr>
                <w:noProof/>
                <w:webHidden/>
              </w:rPr>
              <w:instrText xml:space="preserve"> PAGEREF _Toc57658751 \h </w:instrText>
            </w:r>
            <w:r>
              <w:rPr>
                <w:noProof/>
                <w:webHidden/>
              </w:rPr>
            </w:r>
            <w:r>
              <w:rPr>
                <w:noProof/>
                <w:webHidden/>
              </w:rPr>
              <w:fldChar w:fldCharType="separate"/>
            </w:r>
            <w:r>
              <w:rPr>
                <w:noProof/>
                <w:webHidden/>
              </w:rPr>
              <w:t>11</w:t>
            </w:r>
            <w:r>
              <w:rPr>
                <w:noProof/>
                <w:webHidden/>
              </w:rPr>
              <w:fldChar w:fldCharType="end"/>
            </w:r>
          </w:hyperlink>
        </w:p>
        <w:p w14:paraId="07F37CF6" w14:textId="03FAFB2D" w:rsidR="0031168C" w:rsidRDefault="0031168C">
          <w:pPr>
            <w:pStyle w:val="TDC2"/>
            <w:tabs>
              <w:tab w:val="left" w:pos="880"/>
              <w:tab w:val="right" w:leader="dot" w:pos="9064"/>
            </w:tabs>
            <w:rPr>
              <w:rFonts w:asciiTheme="minorHAnsi" w:eastAsiaTheme="minorEastAsia" w:hAnsiTheme="minorHAnsi" w:cstheme="minorBidi"/>
              <w:noProof/>
              <w:sz w:val="22"/>
              <w:szCs w:val="22"/>
              <w:lang w:val="es-PE" w:eastAsia="es-PE" w:bidi="ar-SA"/>
            </w:rPr>
          </w:pPr>
          <w:hyperlink w:anchor="_Toc57658752" w:history="1">
            <w:r w:rsidRPr="002E0F12">
              <w:rPr>
                <w:rStyle w:val="Hipervnculo"/>
                <w:noProof/>
              </w:rPr>
              <w:t>1.2.</w:t>
            </w:r>
            <w:r>
              <w:rPr>
                <w:rFonts w:asciiTheme="minorHAnsi" w:eastAsiaTheme="minorEastAsia" w:hAnsiTheme="minorHAnsi" w:cstheme="minorBidi"/>
                <w:noProof/>
                <w:sz w:val="22"/>
                <w:szCs w:val="22"/>
                <w:lang w:val="es-PE" w:eastAsia="es-PE" w:bidi="ar-SA"/>
              </w:rPr>
              <w:tab/>
            </w:r>
            <w:r w:rsidRPr="002E0F12">
              <w:rPr>
                <w:rStyle w:val="Hipervnculo"/>
                <w:noProof/>
              </w:rPr>
              <w:t>Objetivos</w:t>
            </w:r>
            <w:r>
              <w:rPr>
                <w:noProof/>
                <w:webHidden/>
              </w:rPr>
              <w:tab/>
            </w:r>
            <w:r>
              <w:rPr>
                <w:noProof/>
                <w:webHidden/>
              </w:rPr>
              <w:fldChar w:fldCharType="begin"/>
            </w:r>
            <w:r>
              <w:rPr>
                <w:noProof/>
                <w:webHidden/>
              </w:rPr>
              <w:instrText xml:space="preserve"> PAGEREF _Toc57658752 \h </w:instrText>
            </w:r>
            <w:r>
              <w:rPr>
                <w:noProof/>
                <w:webHidden/>
              </w:rPr>
            </w:r>
            <w:r>
              <w:rPr>
                <w:noProof/>
                <w:webHidden/>
              </w:rPr>
              <w:fldChar w:fldCharType="separate"/>
            </w:r>
            <w:r>
              <w:rPr>
                <w:noProof/>
                <w:webHidden/>
              </w:rPr>
              <w:t>11</w:t>
            </w:r>
            <w:r>
              <w:rPr>
                <w:noProof/>
                <w:webHidden/>
              </w:rPr>
              <w:fldChar w:fldCharType="end"/>
            </w:r>
          </w:hyperlink>
        </w:p>
        <w:p w14:paraId="230D98A6" w14:textId="0C0C28CB" w:rsidR="0031168C" w:rsidRDefault="0031168C">
          <w:pPr>
            <w:pStyle w:val="TDC2"/>
            <w:tabs>
              <w:tab w:val="right" w:leader="dot" w:pos="9064"/>
            </w:tabs>
            <w:rPr>
              <w:rFonts w:asciiTheme="minorHAnsi" w:eastAsiaTheme="minorEastAsia" w:hAnsiTheme="minorHAnsi" w:cstheme="minorBidi"/>
              <w:noProof/>
              <w:sz w:val="22"/>
              <w:szCs w:val="22"/>
              <w:lang w:val="es-PE" w:eastAsia="es-PE" w:bidi="ar-SA"/>
            </w:rPr>
          </w:pPr>
          <w:hyperlink w:anchor="_Toc57658753" w:history="1">
            <w:r w:rsidRPr="002E0F12">
              <w:rPr>
                <w:rStyle w:val="Hipervnculo"/>
                <w:noProof/>
              </w:rPr>
              <w:t>1.3. Justificación</w:t>
            </w:r>
            <w:r>
              <w:rPr>
                <w:noProof/>
                <w:webHidden/>
              </w:rPr>
              <w:tab/>
            </w:r>
            <w:r>
              <w:rPr>
                <w:noProof/>
                <w:webHidden/>
              </w:rPr>
              <w:fldChar w:fldCharType="begin"/>
            </w:r>
            <w:r>
              <w:rPr>
                <w:noProof/>
                <w:webHidden/>
              </w:rPr>
              <w:instrText xml:space="preserve"> PAGEREF _Toc57658753 \h </w:instrText>
            </w:r>
            <w:r>
              <w:rPr>
                <w:noProof/>
                <w:webHidden/>
              </w:rPr>
            </w:r>
            <w:r>
              <w:rPr>
                <w:noProof/>
                <w:webHidden/>
              </w:rPr>
              <w:fldChar w:fldCharType="separate"/>
            </w:r>
            <w:r>
              <w:rPr>
                <w:noProof/>
                <w:webHidden/>
              </w:rPr>
              <w:t>12</w:t>
            </w:r>
            <w:r>
              <w:rPr>
                <w:noProof/>
                <w:webHidden/>
              </w:rPr>
              <w:fldChar w:fldCharType="end"/>
            </w:r>
          </w:hyperlink>
        </w:p>
        <w:p w14:paraId="5BA5E362" w14:textId="04E2EC70" w:rsidR="0031168C" w:rsidRDefault="0031168C">
          <w:pPr>
            <w:pStyle w:val="TDC2"/>
            <w:tabs>
              <w:tab w:val="right" w:leader="dot" w:pos="9064"/>
            </w:tabs>
            <w:rPr>
              <w:rFonts w:asciiTheme="minorHAnsi" w:eastAsiaTheme="minorEastAsia" w:hAnsiTheme="minorHAnsi" w:cstheme="minorBidi"/>
              <w:noProof/>
              <w:sz w:val="22"/>
              <w:szCs w:val="22"/>
              <w:lang w:val="es-PE" w:eastAsia="es-PE" w:bidi="ar-SA"/>
            </w:rPr>
          </w:pPr>
          <w:hyperlink w:anchor="_Toc57658754" w:history="1">
            <w:r w:rsidRPr="002E0F12">
              <w:rPr>
                <w:rStyle w:val="Hipervnculo"/>
                <w:noProof/>
              </w:rPr>
              <w:t>1.4. Metodologías y herramientas</w:t>
            </w:r>
            <w:r>
              <w:rPr>
                <w:noProof/>
                <w:webHidden/>
              </w:rPr>
              <w:tab/>
            </w:r>
            <w:r>
              <w:rPr>
                <w:noProof/>
                <w:webHidden/>
              </w:rPr>
              <w:fldChar w:fldCharType="begin"/>
            </w:r>
            <w:r>
              <w:rPr>
                <w:noProof/>
                <w:webHidden/>
              </w:rPr>
              <w:instrText xml:space="preserve"> PAGEREF _Toc57658754 \h </w:instrText>
            </w:r>
            <w:r>
              <w:rPr>
                <w:noProof/>
                <w:webHidden/>
              </w:rPr>
            </w:r>
            <w:r>
              <w:rPr>
                <w:noProof/>
                <w:webHidden/>
              </w:rPr>
              <w:fldChar w:fldCharType="separate"/>
            </w:r>
            <w:r>
              <w:rPr>
                <w:noProof/>
                <w:webHidden/>
              </w:rPr>
              <w:t>13</w:t>
            </w:r>
            <w:r>
              <w:rPr>
                <w:noProof/>
                <w:webHidden/>
              </w:rPr>
              <w:fldChar w:fldCharType="end"/>
            </w:r>
          </w:hyperlink>
        </w:p>
        <w:p w14:paraId="06110098" w14:textId="0596EDD8" w:rsidR="0031168C" w:rsidRDefault="0031168C">
          <w:pPr>
            <w:pStyle w:val="TDC1"/>
            <w:tabs>
              <w:tab w:val="left" w:pos="440"/>
              <w:tab w:val="right" w:leader="dot" w:pos="9064"/>
            </w:tabs>
            <w:rPr>
              <w:rFonts w:asciiTheme="minorHAnsi" w:eastAsiaTheme="minorEastAsia" w:hAnsiTheme="minorHAnsi" w:cstheme="minorBidi"/>
              <w:b w:val="0"/>
              <w:bCs w:val="0"/>
              <w:noProof/>
              <w:sz w:val="22"/>
              <w:szCs w:val="22"/>
              <w:lang w:val="es-PE" w:eastAsia="es-PE" w:bidi="ar-SA"/>
            </w:rPr>
          </w:pPr>
          <w:hyperlink w:anchor="_Toc57658755" w:history="1">
            <w:r w:rsidRPr="002E0F12">
              <w:rPr>
                <w:rStyle w:val="Hipervnculo"/>
                <w:noProof/>
              </w:rPr>
              <w:t>II.</w:t>
            </w:r>
            <w:r>
              <w:rPr>
                <w:rFonts w:asciiTheme="minorHAnsi" w:eastAsiaTheme="minorEastAsia" w:hAnsiTheme="minorHAnsi" w:cstheme="minorBidi"/>
                <w:b w:val="0"/>
                <w:bCs w:val="0"/>
                <w:noProof/>
                <w:sz w:val="22"/>
                <w:szCs w:val="22"/>
                <w:lang w:val="es-PE" w:eastAsia="es-PE" w:bidi="ar-SA"/>
              </w:rPr>
              <w:tab/>
            </w:r>
            <w:r w:rsidRPr="002E0F12">
              <w:rPr>
                <w:rStyle w:val="Hipervnculo"/>
                <w:noProof/>
              </w:rPr>
              <w:t>ASPECTOS GENERALES DE LA ORGANIZACIÓN</w:t>
            </w:r>
            <w:r>
              <w:rPr>
                <w:noProof/>
                <w:webHidden/>
              </w:rPr>
              <w:tab/>
            </w:r>
            <w:r>
              <w:rPr>
                <w:noProof/>
                <w:webHidden/>
              </w:rPr>
              <w:fldChar w:fldCharType="begin"/>
            </w:r>
            <w:r>
              <w:rPr>
                <w:noProof/>
                <w:webHidden/>
              </w:rPr>
              <w:instrText xml:space="preserve"> PAGEREF _Toc57658755 \h </w:instrText>
            </w:r>
            <w:r>
              <w:rPr>
                <w:noProof/>
                <w:webHidden/>
              </w:rPr>
            </w:r>
            <w:r>
              <w:rPr>
                <w:noProof/>
                <w:webHidden/>
              </w:rPr>
              <w:fldChar w:fldCharType="separate"/>
            </w:r>
            <w:r>
              <w:rPr>
                <w:noProof/>
                <w:webHidden/>
              </w:rPr>
              <w:t>14</w:t>
            </w:r>
            <w:r>
              <w:rPr>
                <w:noProof/>
                <w:webHidden/>
              </w:rPr>
              <w:fldChar w:fldCharType="end"/>
            </w:r>
          </w:hyperlink>
        </w:p>
        <w:p w14:paraId="55508077" w14:textId="6EAE7FB0" w:rsidR="0031168C" w:rsidRDefault="0031168C">
          <w:pPr>
            <w:pStyle w:val="TDC2"/>
            <w:tabs>
              <w:tab w:val="right" w:leader="dot" w:pos="9064"/>
            </w:tabs>
            <w:rPr>
              <w:rFonts w:asciiTheme="minorHAnsi" w:eastAsiaTheme="minorEastAsia" w:hAnsiTheme="minorHAnsi" w:cstheme="minorBidi"/>
              <w:noProof/>
              <w:sz w:val="22"/>
              <w:szCs w:val="22"/>
              <w:lang w:val="es-PE" w:eastAsia="es-PE" w:bidi="ar-SA"/>
            </w:rPr>
          </w:pPr>
          <w:hyperlink w:anchor="_Toc57658756" w:history="1">
            <w:r w:rsidRPr="002E0F12">
              <w:rPr>
                <w:rStyle w:val="Hipervnculo"/>
                <w:noProof/>
              </w:rPr>
              <w:t>2.1. Datos generales</w:t>
            </w:r>
            <w:r>
              <w:rPr>
                <w:noProof/>
                <w:webHidden/>
              </w:rPr>
              <w:tab/>
            </w:r>
            <w:r>
              <w:rPr>
                <w:noProof/>
                <w:webHidden/>
              </w:rPr>
              <w:fldChar w:fldCharType="begin"/>
            </w:r>
            <w:r>
              <w:rPr>
                <w:noProof/>
                <w:webHidden/>
              </w:rPr>
              <w:instrText xml:space="preserve"> PAGEREF _Toc57658756 \h </w:instrText>
            </w:r>
            <w:r>
              <w:rPr>
                <w:noProof/>
                <w:webHidden/>
              </w:rPr>
            </w:r>
            <w:r>
              <w:rPr>
                <w:noProof/>
                <w:webHidden/>
              </w:rPr>
              <w:fldChar w:fldCharType="separate"/>
            </w:r>
            <w:r>
              <w:rPr>
                <w:noProof/>
                <w:webHidden/>
              </w:rPr>
              <w:t>14</w:t>
            </w:r>
            <w:r>
              <w:rPr>
                <w:noProof/>
                <w:webHidden/>
              </w:rPr>
              <w:fldChar w:fldCharType="end"/>
            </w:r>
          </w:hyperlink>
        </w:p>
        <w:p w14:paraId="0C5D2662" w14:textId="11914AE3" w:rsidR="0031168C" w:rsidRDefault="0031168C">
          <w:pPr>
            <w:pStyle w:val="TDC2"/>
            <w:tabs>
              <w:tab w:val="right" w:leader="dot" w:pos="9064"/>
            </w:tabs>
            <w:rPr>
              <w:rFonts w:asciiTheme="minorHAnsi" w:eastAsiaTheme="minorEastAsia" w:hAnsiTheme="minorHAnsi" w:cstheme="minorBidi"/>
              <w:noProof/>
              <w:sz w:val="22"/>
              <w:szCs w:val="22"/>
              <w:lang w:val="es-PE" w:eastAsia="es-PE" w:bidi="ar-SA"/>
            </w:rPr>
          </w:pPr>
          <w:hyperlink w:anchor="_Toc57658757" w:history="1">
            <w:r w:rsidRPr="002E0F12">
              <w:rPr>
                <w:rStyle w:val="Hipervnculo"/>
                <w:noProof/>
              </w:rPr>
              <w:t>2.2. Reseña histórica</w:t>
            </w:r>
            <w:r>
              <w:rPr>
                <w:noProof/>
                <w:webHidden/>
              </w:rPr>
              <w:tab/>
            </w:r>
            <w:r>
              <w:rPr>
                <w:noProof/>
                <w:webHidden/>
              </w:rPr>
              <w:fldChar w:fldCharType="begin"/>
            </w:r>
            <w:r>
              <w:rPr>
                <w:noProof/>
                <w:webHidden/>
              </w:rPr>
              <w:instrText xml:space="preserve"> PAGEREF _Toc57658757 \h </w:instrText>
            </w:r>
            <w:r>
              <w:rPr>
                <w:noProof/>
                <w:webHidden/>
              </w:rPr>
            </w:r>
            <w:r>
              <w:rPr>
                <w:noProof/>
                <w:webHidden/>
              </w:rPr>
              <w:fldChar w:fldCharType="separate"/>
            </w:r>
            <w:r>
              <w:rPr>
                <w:noProof/>
                <w:webHidden/>
              </w:rPr>
              <w:t>14</w:t>
            </w:r>
            <w:r>
              <w:rPr>
                <w:noProof/>
                <w:webHidden/>
              </w:rPr>
              <w:fldChar w:fldCharType="end"/>
            </w:r>
          </w:hyperlink>
        </w:p>
        <w:p w14:paraId="6C962636" w14:textId="294EAF64" w:rsidR="0031168C" w:rsidRDefault="0031168C">
          <w:pPr>
            <w:pStyle w:val="TDC2"/>
            <w:tabs>
              <w:tab w:val="right" w:leader="dot" w:pos="9064"/>
            </w:tabs>
            <w:rPr>
              <w:rFonts w:asciiTheme="minorHAnsi" w:eastAsiaTheme="minorEastAsia" w:hAnsiTheme="minorHAnsi" w:cstheme="minorBidi"/>
              <w:noProof/>
              <w:sz w:val="22"/>
              <w:szCs w:val="22"/>
              <w:lang w:val="es-PE" w:eastAsia="es-PE" w:bidi="ar-SA"/>
            </w:rPr>
          </w:pPr>
          <w:hyperlink w:anchor="_Toc57658758" w:history="1">
            <w:r w:rsidRPr="002E0F12">
              <w:rPr>
                <w:rStyle w:val="Hipervnculo"/>
                <w:noProof/>
              </w:rPr>
              <w:t>2.3. Propósito</w:t>
            </w:r>
            <w:r>
              <w:rPr>
                <w:noProof/>
                <w:webHidden/>
              </w:rPr>
              <w:tab/>
            </w:r>
            <w:r>
              <w:rPr>
                <w:noProof/>
                <w:webHidden/>
              </w:rPr>
              <w:fldChar w:fldCharType="begin"/>
            </w:r>
            <w:r>
              <w:rPr>
                <w:noProof/>
                <w:webHidden/>
              </w:rPr>
              <w:instrText xml:space="preserve"> PAGEREF _Toc57658758 \h </w:instrText>
            </w:r>
            <w:r>
              <w:rPr>
                <w:noProof/>
                <w:webHidden/>
              </w:rPr>
            </w:r>
            <w:r>
              <w:rPr>
                <w:noProof/>
                <w:webHidden/>
              </w:rPr>
              <w:fldChar w:fldCharType="separate"/>
            </w:r>
            <w:r>
              <w:rPr>
                <w:noProof/>
                <w:webHidden/>
              </w:rPr>
              <w:t>15</w:t>
            </w:r>
            <w:r>
              <w:rPr>
                <w:noProof/>
                <w:webHidden/>
              </w:rPr>
              <w:fldChar w:fldCharType="end"/>
            </w:r>
          </w:hyperlink>
        </w:p>
        <w:p w14:paraId="5744D0B0" w14:textId="2F5142F6" w:rsidR="0031168C" w:rsidRDefault="0031168C">
          <w:pPr>
            <w:pStyle w:val="TDC2"/>
            <w:tabs>
              <w:tab w:val="right" w:leader="dot" w:pos="9064"/>
            </w:tabs>
            <w:rPr>
              <w:rFonts w:asciiTheme="minorHAnsi" w:eastAsiaTheme="minorEastAsia" w:hAnsiTheme="minorHAnsi" w:cstheme="minorBidi"/>
              <w:noProof/>
              <w:sz w:val="22"/>
              <w:szCs w:val="22"/>
              <w:lang w:val="es-PE" w:eastAsia="es-PE" w:bidi="ar-SA"/>
            </w:rPr>
          </w:pPr>
          <w:hyperlink w:anchor="_Toc57658759" w:history="1">
            <w:r w:rsidRPr="002E0F12">
              <w:rPr>
                <w:rStyle w:val="Hipervnculo"/>
                <w:noProof/>
              </w:rPr>
              <w:t>2.4. Visión</w:t>
            </w:r>
            <w:r>
              <w:rPr>
                <w:noProof/>
                <w:webHidden/>
              </w:rPr>
              <w:tab/>
            </w:r>
            <w:r>
              <w:rPr>
                <w:noProof/>
                <w:webHidden/>
              </w:rPr>
              <w:fldChar w:fldCharType="begin"/>
            </w:r>
            <w:r>
              <w:rPr>
                <w:noProof/>
                <w:webHidden/>
              </w:rPr>
              <w:instrText xml:space="preserve"> PAGEREF _Toc57658759 \h </w:instrText>
            </w:r>
            <w:r>
              <w:rPr>
                <w:noProof/>
                <w:webHidden/>
              </w:rPr>
            </w:r>
            <w:r>
              <w:rPr>
                <w:noProof/>
                <w:webHidden/>
              </w:rPr>
              <w:fldChar w:fldCharType="separate"/>
            </w:r>
            <w:r>
              <w:rPr>
                <w:noProof/>
                <w:webHidden/>
              </w:rPr>
              <w:t>15</w:t>
            </w:r>
            <w:r>
              <w:rPr>
                <w:noProof/>
                <w:webHidden/>
              </w:rPr>
              <w:fldChar w:fldCharType="end"/>
            </w:r>
          </w:hyperlink>
        </w:p>
        <w:p w14:paraId="0606DF82" w14:textId="2F10384C" w:rsidR="0031168C" w:rsidRDefault="0031168C">
          <w:pPr>
            <w:pStyle w:val="TDC2"/>
            <w:tabs>
              <w:tab w:val="right" w:leader="dot" w:pos="9064"/>
            </w:tabs>
            <w:rPr>
              <w:rFonts w:asciiTheme="minorHAnsi" w:eastAsiaTheme="minorEastAsia" w:hAnsiTheme="minorHAnsi" w:cstheme="minorBidi"/>
              <w:noProof/>
              <w:sz w:val="22"/>
              <w:szCs w:val="22"/>
              <w:lang w:val="es-PE" w:eastAsia="es-PE" w:bidi="ar-SA"/>
            </w:rPr>
          </w:pPr>
          <w:hyperlink w:anchor="_Toc57658760" w:history="1">
            <w:r w:rsidRPr="002E0F12">
              <w:rPr>
                <w:rStyle w:val="Hipervnculo"/>
                <w:noProof/>
              </w:rPr>
              <w:t>2.5. Misión</w:t>
            </w:r>
            <w:r>
              <w:rPr>
                <w:noProof/>
                <w:webHidden/>
              </w:rPr>
              <w:tab/>
            </w:r>
            <w:r>
              <w:rPr>
                <w:noProof/>
                <w:webHidden/>
              </w:rPr>
              <w:fldChar w:fldCharType="begin"/>
            </w:r>
            <w:r>
              <w:rPr>
                <w:noProof/>
                <w:webHidden/>
              </w:rPr>
              <w:instrText xml:space="preserve"> PAGEREF _Toc57658760 \h </w:instrText>
            </w:r>
            <w:r>
              <w:rPr>
                <w:noProof/>
                <w:webHidden/>
              </w:rPr>
            </w:r>
            <w:r>
              <w:rPr>
                <w:noProof/>
                <w:webHidden/>
              </w:rPr>
              <w:fldChar w:fldCharType="separate"/>
            </w:r>
            <w:r>
              <w:rPr>
                <w:noProof/>
                <w:webHidden/>
              </w:rPr>
              <w:t>15</w:t>
            </w:r>
            <w:r>
              <w:rPr>
                <w:noProof/>
                <w:webHidden/>
              </w:rPr>
              <w:fldChar w:fldCharType="end"/>
            </w:r>
          </w:hyperlink>
        </w:p>
        <w:p w14:paraId="50B94376" w14:textId="511AF710" w:rsidR="0031168C" w:rsidRDefault="0031168C">
          <w:pPr>
            <w:pStyle w:val="TDC2"/>
            <w:tabs>
              <w:tab w:val="right" w:leader="dot" w:pos="9064"/>
            </w:tabs>
            <w:rPr>
              <w:rFonts w:asciiTheme="minorHAnsi" w:eastAsiaTheme="minorEastAsia" w:hAnsiTheme="minorHAnsi" w:cstheme="minorBidi"/>
              <w:noProof/>
              <w:sz w:val="22"/>
              <w:szCs w:val="22"/>
              <w:lang w:val="es-PE" w:eastAsia="es-PE" w:bidi="ar-SA"/>
            </w:rPr>
          </w:pPr>
          <w:hyperlink w:anchor="_Toc57658761" w:history="1">
            <w:r w:rsidRPr="002E0F12">
              <w:rPr>
                <w:rStyle w:val="Hipervnculo"/>
                <w:noProof/>
              </w:rPr>
              <w:t>2.6. Valores</w:t>
            </w:r>
            <w:r>
              <w:rPr>
                <w:noProof/>
                <w:webHidden/>
              </w:rPr>
              <w:tab/>
            </w:r>
            <w:r>
              <w:rPr>
                <w:noProof/>
                <w:webHidden/>
              </w:rPr>
              <w:fldChar w:fldCharType="begin"/>
            </w:r>
            <w:r>
              <w:rPr>
                <w:noProof/>
                <w:webHidden/>
              </w:rPr>
              <w:instrText xml:space="preserve"> PAGEREF _Toc57658761 \h </w:instrText>
            </w:r>
            <w:r>
              <w:rPr>
                <w:noProof/>
                <w:webHidden/>
              </w:rPr>
            </w:r>
            <w:r>
              <w:rPr>
                <w:noProof/>
                <w:webHidden/>
              </w:rPr>
              <w:fldChar w:fldCharType="separate"/>
            </w:r>
            <w:r>
              <w:rPr>
                <w:noProof/>
                <w:webHidden/>
              </w:rPr>
              <w:t>15</w:t>
            </w:r>
            <w:r>
              <w:rPr>
                <w:noProof/>
                <w:webHidden/>
              </w:rPr>
              <w:fldChar w:fldCharType="end"/>
            </w:r>
          </w:hyperlink>
        </w:p>
        <w:p w14:paraId="6E5DD969" w14:textId="2F3252E5" w:rsidR="0031168C" w:rsidRDefault="0031168C">
          <w:pPr>
            <w:pStyle w:val="TDC2"/>
            <w:tabs>
              <w:tab w:val="right" w:leader="dot" w:pos="9064"/>
            </w:tabs>
            <w:rPr>
              <w:rFonts w:asciiTheme="minorHAnsi" w:eastAsiaTheme="minorEastAsia" w:hAnsiTheme="minorHAnsi" w:cstheme="minorBidi"/>
              <w:noProof/>
              <w:sz w:val="22"/>
              <w:szCs w:val="22"/>
              <w:lang w:val="es-PE" w:eastAsia="es-PE" w:bidi="ar-SA"/>
            </w:rPr>
          </w:pPr>
          <w:hyperlink w:anchor="_Toc57658762" w:history="1">
            <w:r w:rsidRPr="002E0F12">
              <w:rPr>
                <w:rStyle w:val="Hipervnculo"/>
                <w:noProof/>
              </w:rPr>
              <w:t>2.7. Organigrama</w:t>
            </w:r>
            <w:r>
              <w:rPr>
                <w:noProof/>
                <w:webHidden/>
              </w:rPr>
              <w:tab/>
            </w:r>
            <w:r>
              <w:rPr>
                <w:noProof/>
                <w:webHidden/>
              </w:rPr>
              <w:fldChar w:fldCharType="begin"/>
            </w:r>
            <w:r>
              <w:rPr>
                <w:noProof/>
                <w:webHidden/>
              </w:rPr>
              <w:instrText xml:space="preserve"> PAGEREF _Toc57658762 \h </w:instrText>
            </w:r>
            <w:r>
              <w:rPr>
                <w:noProof/>
                <w:webHidden/>
              </w:rPr>
            </w:r>
            <w:r>
              <w:rPr>
                <w:noProof/>
                <w:webHidden/>
              </w:rPr>
              <w:fldChar w:fldCharType="separate"/>
            </w:r>
            <w:r>
              <w:rPr>
                <w:noProof/>
                <w:webHidden/>
              </w:rPr>
              <w:t>17</w:t>
            </w:r>
            <w:r>
              <w:rPr>
                <w:noProof/>
                <w:webHidden/>
              </w:rPr>
              <w:fldChar w:fldCharType="end"/>
            </w:r>
          </w:hyperlink>
        </w:p>
        <w:p w14:paraId="216A7F4B" w14:textId="7BE80BA0" w:rsidR="0031168C" w:rsidRDefault="0031168C">
          <w:pPr>
            <w:pStyle w:val="TDC1"/>
            <w:tabs>
              <w:tab w:val="left" w:pos="660"/>
              <w:tab w:val="right" w:leader="dot" w:pos="9064"/>
            </w:tabs>
            <w:rPr>
              <w:rFonts w:asciiTheme="minorHAnsi" w:eastAsiaTheme="minorEastAsia" w:hAnsiTheme="minorHAnsi" w:cstheme="minorBidi"/>
              <w:b w:val="0"/>
              <w:bCs w:val="0"/>
              <w:noProof/>
              <w:sz w:val="22"/>
              <w:szCs w:val="22"/>
              <w:lang w:val="es-PE" w:eastAsia="es-PE" w:bidi="ar-SA"/>
            </w:rPr>
          </w:pPr>
          <w:hyperlink w:anchor="_Toc57658763" w:history="1">
            <w:r w:rsidRPr="002E0F12">
              <w:rPr>
                <w:rStyle w:val="Hipervnculo"/>
                <w:noProof/>
              </w:rPr>
              <w:t>III.</w:t>
            </w:r>
            <w:r>
              <w:rPr>
                <w:rFonts w:asciiTheme="minorHAnsi" w:eastAsiaTheme="minorEastAsia" w:hAnsiTheme="minorHAnsi" w:cstheme="minorBidi"/>
                <w:b w:val="0"/>
                <w:bCs w:val="0"/>
                <w:noProof/>
                <w:sz w:val="22"/>
                <w:szCs w:val="22"/>
                <w:lang w:val="es-PE" w:eastAsia="es-PE" w:bidi="ar-SA"/>
              </w:rPr>
              <w:tab/>
            </w:r>
            <w:r w:rsidRPr="002E0F12">
              <w:rPr>
                <w:rStyle w:val="Hipervnculo"/>
                <w:noProof/>
              </w:rPr>
              <w:t>DATOS GENERALES DEL ÁREA DONDE SE DESARROLLÓ LAS PRÁCTICAS</w:t>
            </w:r>
            <w:r>
              <w:rPr>
                <w:noProof/>
                <w:webHidden/>
              </w:rPr>
              <w:tab/>
            </w:r>
            <w:r>
              <w:rPr>
                <w:noProof/>
                <w:webHidden/>
              </w:rPr>
              <w:fldChar w:fldCharType="begin"/>
            </w:r>
            <w:r>
              <w:rPr>
                <w:noProof/>
                <w:webHidden/>
              </w:rPr>
              <w:instrText xml:space="preserve"> PAGEREF _Toc57658763 \h </w:instrText>
            </w:r>
            <w:r>
              <w:rPr>
                <w:noProof/>
                <w:webHidden/>
              </w:rPr>
            </w:r>
            <w:r>
              <w:rPr>
                <w:noProof/>
                <w:webHidden/>
              </w:rPr>
              <w:fldChar w:fldCharType="separate"/>
            </w:r>
            <w:r>
              <w:rPr>
                <w:noProof/>
                <w:webHidden/>
              </w:rPr>
              <w:t>18</w:t>
            </w:r>
            <w:r>
              <w:rPr>
                <w:noProof/>
                <w:webHidden/>
              </w:rPr>
              <w:fldChar w:fldCharType="end"/>
            </w:r>
          </w:hyperlink>
        </w:p>
        <w:p w14:paraId="0DA21453" w14:textId="2B50AF32" w:rsidR="0031168C" w:rsidRDefault="0031168C">
          <w:pPr>
            <w:pStyle w:val="TDC2"/>
            <w:tabs>
              <w:tab w:val="right" w:leader="dot" w:pos="9064"/>
            </w:tabs>
            <w:rPr>
              <w:rFonts w:asciiTheme="minorHAnsi" w:eastAsiaTheme="minorEastAsia" w:hAnsiTheme="minorHAnsi" w:cstheme="minorBidi"/>
              <w:noProof/>
              <w:sz w:val="22"/>
              <w:szCs w:val="22"/>
              <w:lang w:val="es-PE" w:eastAsia="es-PE" w:bidi="ar-SA"/>
            </w:rPr>
          </w:pPr>
          <w:hyperlink w:anchor="_Toc57658764" w:history="1">
            <w:r w:rsidRPr="002E0F12">
              <w:rPr>
                <w:rStyle w:val="Hipervnculo"/>
                <w:noProof/>
              </w:rPr>
              <w:t>3.1. Dependencia estructural</w:t>
            </w:r>
            <w:r>
              <w:rPr>
                <w:noProof/>
                <w:webHidden/>
              </w:rPr>
              <w:tab/>
            </w:r>
            <w:r>
              <w:rPr>
                <w:noProof/>
                <w:webHidden/>
              </w:rPr>
              <w:fldChar w:fldCharType="begin"/>
            </w:r>
            <w:r>
              <w:rPr>
                <w:noProof/>
                <w:webHidden/>
              </w:rPr>
              <w:instrText xml:space="preserve"> PAGEREF _Toc57658764 \h </w:instrText>
            </w:r>
            <w:r>
              <w:rPr>
                <w:noProof/>
                <w:webHidden/>
              </w:rPr>
            </w:r>
            <w:r>
              <w:rPr>
                <w:noProof/>
                <w:webHidden/>
              </w:rPr>
              <w:fldChar w:fldCharType="separate"/>
            </w:r>
            <w:r>
              <w:rPr>
                <w:noProof/>
                <w:webHidden/>
              </w:rPr>
              <w:t>18</w:t>
            </w:r>
            <w:r>
              <w:rPr>
                <w:noProof/>
                <w:webHidden/>
              </w:rPr>
              <w:fldChar w:fldCharType="end"/>
            </w:r>
          </w:hyperlink>
        </w:p>
        <w:p w14:paraId="1DF270D9" w14:textId="427C1760" w:rsidR="0031168C" w:rsidRDefault="0031168C">
          <w:pPr>
            <w:pStyle w:val="TDC2"/>
            <w:tabs>
              <w:tab w:val="right" w:leader="dot" w:pos="9064"/>
            </w:tabs>
            <w:rPr>
              <w:rFonts w:asciiTheme="minorHAnsi" w:eastAsiaTheme="minorEastAsia" w:hAnsiTheme="minorHAnsi" w:cstheme="minorBidi"/>
              <w:noProof/>
              <w:sz w:val="22"/>
              <w:szCs w:val="22"/>
              <w:lang w:val="es-PE" w:eastAsia="es-PE" w:bidi="ar-SA"/>
            </w:rPr>
          </w:pPr>
          <w:hyperlink w:anchor="_Toc57658765" w:history="1">
            <w:r w:rsidRPr="002E0F12">
              <w:rPr>
                <w:rStyle w:val="Hipervnculo"/>
                <w:noProof/>
              </w:rPr>
              <w:t>3.2. Periodo</w:t>
            </w:r>
            <w:r>
              <w:rPr>
                <w:noProof/>
                <w:webHidden/>
              </w:rPr>
              <w:tab/>
            </w:r>
            <w:r>
              <w:rPr>
                <w:noProof/>
                <w:webHidden/>
              </w:rPr>
              <w:fldChar w:fldCharType="begin"/>
            </w:r>
            <w:r>
              <w:rPr>
                <w:noProof/>
                <w:webHidden/>
              </w:rPr>
              <w:instrText xml:space="preserve"> PAGEREF _Toc57658765 \h </w:instrText>
            </w:r>
            <w:r>
              <w:rPr>
                <w:noProof/>
                <w:webHidden/>
              </w:rPr>
            </w:r>
            <w:r>
              <w:rPr>
                <w:noProof/>
                <w:webHidden/>
              </w:rPr>
              <w:fldChar w:fldCharType="separate"/>
            </w:r>
            <w:r>
              <w:rPr>
                <w:noProof/>
                <w:webHidden/>
              </w:rPr>
              <w:t>18</w:t>
            </w:r>
            <w:r>
              <w:rPr>
                <w:noProof/>
                <w:webHidden/>
              </w:rPr>
              <w:fldChar w:fldCharType="end"/>
            </w:r>
          </w:hyperlink>
        </w:p>
        <w:p w14:paraId="78DFED40" w14:textId="57C9BFA3" w:rsidR="0031168C" w:rsidRDefault="0031168C">
          <w:pPr>
            <w:pStyle w:val="TDC2"/>
            <w:tabs>
              <w:tab w:val="right" w:leader="dot" w:pos="9064"/>
            </w:tabs>
            <w:rPr>
              <w:rFonts w:asciiTheme="minorHAnsi" w:eastAsiaTheme="minorEastAsia" w:hAnsiTheme="minorHAnsi" w:cstheme="minorBidi"/>
              <w:noProof/>
              <w:sz w:val="22"/>
              <w:szCs w:val="22"/>
              <w:lang w:val="es-PE" w:eastAsia="es-PE" w:bidi="ar-SA"/>
            </w:rPr>
          </w:pPr>
          <w:hyperlink w:anchor="_Toc57658766" w:history="1">
            <w:r w:rsidRPr="002E0F12">
              <w:rPr>
                <w:rStyle w:val="Hipervnculo"/>
                <w:noProof/>
              </w:rPr>
              <w:t>3.3. Recursos Humanos</w:t>
            </w:r>
            <w:r>
              <w:rPr>
                <w:noProof/>
                <w:webHidden/>
              </w:rPr>
              <w:tab/>
            </w:r>
            <w:r>
              <w:rPr>
                <w:noProof/>
                <w:webHidden/>
              </w:rPr>
              <w:fldChar w:fldCharType="begin"/>
            </w:r>
            <w:r>
              <w:rPr>
                <w:noProof/>
                <w:webHidden/>
              </w:rPr>
              <w:instrText xml:space="preserve"> PAGEREF _Toc57658766 \h </w:instrText>
            </w:r>
            <w:r>
              <w:rPr>
                <w:noProof/>
                <w:webHidden/>
              </w:rPr>
            </w:r>
            <w:r>
              <w:rPr>
                <w:noProof/>
                <w:webHidden/>
              </w:rPr>
              <w:fldChar w:fldCharType="separate"/>
            </w:r>
            <w:r>
              <w:rPr>
                <w:noProof/>
                <w:webHidden/>
              </w:rPr>
              <w:t>18</w:t>
            </w:r>
            <w:r>
              <w:rPr>
                <w:noProof/>
                <w:webHidden/>
              </w:rPr>
              <w:fldChar w:fldCharType="end"/>
            </w:r>
          </w:hyperlink>
        </w:p>
        <w:p w14:paraId="419DA7D6" w14:textId="70DF76BF" w:rsidR="0031168C" w:rsidRDefault="0031168C">
          <w:pPr>
            <w:pStyle w:val="TDC2"/>
            <w:tabs>
              <w:tab w:val="right" w:leader="dot" w:pos="9064"/>
            </w:tabs>
            <w:rPr>
              <w:rFonts w:asciiTheme="minorHAnsi" w:eastAsiaTheme="minorEastAsia" w:hAnsiTheme="minorHAnsi" w:cstheme="minorBidi"/>
              <w:noProof/>
              <w:sz w:val="22"/>
              <w:szCs w:val="22"/>
              <w:lang w:val="es-PE" w:eastAsia="es-PE" w:bidi="ar-SA"/>
            </w:rPr>
          </w:pPr>
          <w:hyperlink w:anchor="_Toc57658767" w:history="1">
            <w:r w:rsidRPr="002E0F12">
              <w:rPr>
                <w:rStyle w:val="Hipervnculo"/>
                <w:noProof/>
              </w:rPr>
              <w:t>3.4. Horario de las prácticas</w:t>
            </w:r>
            <w:r>
              <w:rPr>
                <w:noProof/>
                <w:webHidden/>
              </w:rPr>
              <w:tab/>
            </w:r>
            <w:r>
              <w:rPr>
                <w:noProof/>
                <w:webHidden/>
              </w:rPr>
              <w:fldChar w:fldCharType="begin"/>
            </w:r>
            <w:r>
              <w:rPr>
                <w:noProof/>
                <w:webHidden/>
              </w:rPr>
              <w:instrText xml:space="preserve"> PAGEREF _Toc57658767 \h </w:instrText>
            </w:r>
            <w:r>
              <w:rPr>
                <w:noProof/>
                <w:webHidden/>
              </w:rPr>
            </w:r>
            <w:r>
              <w:rPr>
                <w:noProof/>
                <w:webHidden/>
              </w:rPr>
              <w:fldChar w:fldCharType="separate"/>
            </w:r>
            <w:r>
              <w:rPr>
                <w:noProof/>
                <w:webHidden/>
              </w:rPr>
              <w:t>18</w:t>
            </w:r>
            <w:r>
              <w:rPr>
                <w:noProof/>
                <w:webHidden/>
              </w:rPr>
              <w:fldChar w:fldCharType="end"/>
            </w:r>
          </w:hyperlink>
        </w:p>
        <w:p w14:paraId="583C92AF" w14:textId="74DF9281" w:rsidR="0031168C" w:rsidRDefault="0031168C">
          <w:pPr>
            <w:pStyle w:val="TDC1"/>
            <w:tabs>
              <w:tab w:val="right" w:leader="dot" w:pos="9064"/>
            </w:tabs>
            <w:rPr>
              <w:rFonts w:asciiTheme="minorHAnsi" w:eastAsiaTheme="minorEastAsia" w:hAnsiTheme="minorHAnsi" w:cstheme="minorBidi"/>
              <w:b w:val="0"/>
              <w:bCs w:val="0"/>
              <w:noProof/>
              <w:sz w:val="22"/>
              <w:szCs w:val="22"/>
              <w:lang w:val="es-PE" w:eastAsia="es-PE" w:bidi="ar-SA"/>
            </w:rPr>
          </w:pPr>
          <w:hyperlink w:anchor="_Toc57658768" w:history="1">
            <w:r w:rsidRPr="002E0F12">
              <w:rPr>
                <w:rStyle w:val="Hipervnculo"/>
                <w:noProof/>
              </w:rPr>
              <w:t>MARCO TEÓRICO</w:t>
            </w:r>
            <w:r>
              <w:rPr>
                <w:noProof/>
                <w:webHidden/>
              </w:rPr>
              <w:tab/>
            </w:r>
            <w:r>
              <w:rPr>
                <w:noProof/>
                <w:webHidden/>
              </w:rPr>
              <w:fldChar w:fldCharType="begin"/>
            </w:r>
            <w:r>
              <w:rPr>
                <w:noProof/>
                <w:webHidden/>
              </w:rPr>
              <w:instrText xml:space="preserve"> PAGEREF _Toc57658768 \h </w:instrText>
            </w:r>
            <w:r>
              <w:rPr>
                <w:noProof/>
                <w:webHidden/>
              </w:rPr>
            </w:r>
            <w:r>
              <w:rPr>
                <w:noProof/>
                <w:webHidden/>
              </w:rPr>
              <w:fldChar w:fldCharType="separate"/>
            </w:r>
            <w:r>
              <w:rPr>
                <w:noProof/>
                <w:webHidden/>
              </w:rPr>
              <w:t>19</w:t>
            </w:r>
            <w:r>
              <w:rPr>
                <w:noProof/>
                <w:webHidden/>
              </w:rPr>
              <w:fldChar w:fldCharType="end"/>
            </w:r>
          </w:hyperlink>
        </w:p>
        <w:p w14:paraId="26D42A87" w14:textId="06AFA0AF" w:rsidR="0031168C" w:rsidRDefault="0031168C">
          <w:pPr>
            <w:pStyle w:val="TDC2"/>
            <w:tabs>
              <w:tab w:val="right" w:leader="dot" w:pos="9064"/>
            </w:tabs>
            <w:rPr>
              <w:rFonts w:asciiTheme="minorHAnsi" w:eastAsiaTheme="minorEastAsia" w:hAnsiTheme="minorHAnsi" w:cstheme="minorBidi"/>
              <w:noProof/>
              <w:sz w:val="22"/>
              <w:szCs w:val="22"/>
              <w:lang w:val="es-PE" w:eastAsia="es-PE" w:bidi="ar-SA"/>
            </w:rPr>
          </w:pPr>
          <w:hyperlink w:anchor="_Toc57658769" w:history="1">
            <w:r w:rsidRPr="002E0F12">
              <w:rPr>
                <w:rStyle w:val="Hipervnculo"/>
                <w:noProof/>
              </w:rPr>
              <w:t>Software GIS</w:t>
            </w:r>
            <w:r>
              <w:rPr>
                <w:noProof/>
                <w:webHidden/>
              </w:rPr>
              <w:tab/>
            </w:r>
            <w:r>
              <w:rPr>
                <w:noProof/>
                <w:webHidden/>
              </w:rPr>
              <w:fldChar w:fldCharType="begin"/>
            </w:r>
            <w:r>
              <w:rPr>
                <w:noProof/>
                <w:webHidden/>
              </w:rPr>
              <w:instrText xml:space="preserve"> PAGEREF _Toc57658769 \h </w:instrText>
            </w:r>
            <w:r>
              <w:rPr>
                <w:noProof/>
                <w:webHidden/>
              </w:rPr>
            </w:r>
            <w:r>
              <w:rPr>
                <w:noProof/>
                <w:webHidden/>
              </w:rPr>
              <w:fldChar w:fldCharType="separate"/>
            </w:r>
            <w:r>
              <w:rPr>
                <w:noProof/>
                <w:webHidden/>
              </w:rPr>
              <w:t>19</w:t>
            </w:r>
            <w:r>
              <w:rPr>
                <w:noProof/>
                <w:webHidden/>
              </w:rPr>
              <w:fldChar w:fldCharType="end"/>
            </w:r>
          </w:hyperlink>
        </w:p>
        <w:p w14:paraId="3470468C" w14:textId="19BBCADF" w:rsidR="0031168C" w:rsidRDefault="0031168C">
          <w:pPr>
            <w:pStyle w:val="TDC2"/>
            <w:tabs>
              <w:tab w:val="right" w:leader="dot" w:pos="9064"/>
            </w:tabs>
            <w:rPr>
              <w:rFonts w:asciiTheme="minorHAnsi" w:eastAsiaTheme="minorEastAsia" w:hAnsiTheme="minorHAnsi" w:cstheme="minorBidi"/>
              <w:noProof/>
              <w:sz w:val="22"/>
              <w:szCs w:val="22"/>
              <w:lang w:val="es-PE" w:eastAsia="es-PE" w:bidi="ar-SA"/>
            </w:rPr>
          </w:pPr>
          <w:hyperlink w:anchor="_Toc57658770" w:history="1">
            <w:r w:rsidRPr="002E0F12">
              <w:rPr>
                <w:rStyle w:val="Hipervnculo"/>
                <w:noProof/>
              </w:rPr>
              <w:t>Bases teóricas del software QGIS</w:t>
            </w:r>
            <w:r>
              <w:rPr>
                <w:noProof/>
                <w:webHidden/>
              </w:rPr>
              <w:tab/>
            </w:r>
            <w:r>
              <w:rPr>
                <w:noProof/>
                <w:webHidden/>
              </w:rPr>
              <w:fldChar w:fldCharType="begin"/>
            </w:r>
            <w:r>
              <w:rPr>
                <w:noProof/>
                <w:webHidden/>
              </w:rPr>
              <w:instrText xml:space="preserve"> PAGEREF _Toc57658770 \h </w:instrText>
            </w:r>
            <w:r>
              <w:rPr>
                <w:noProof/>
                <w:webHidden/>
              </w:rPr>
            </w:r>
            <w:r>
              <w:rPr>
                <w:noProof/>
                <w:webHidden/>
              </w:rPr>
              <w:fldChar w:fldCharType="separate"/>
            </w:r>
            <w:r>
              <w:rPr>
                <w:noProof/>
                <w:webHidden/>
              </w:rPr>
              <w:t>19</w:t>
            </w:r>
            <w:r>
              <w:rPr>
                <w:noProof/>
                <w:webHidden/>
              </w:rPr>
              <w:fldChar w:fldCharType="end"/>
            </w:r>
          </w:hyperlink>
        </w:p>
        <w:p w14:paraId="524F49F7" w14:textId="54EB4C62" w:rsidR="0031168C" w:rsidRDefault="0031168C">
          <w:pPr>
            <w:pStyle w:val="TDC2"/>
            <w:tabs>
              <w:tab w:val="right" w:leader="dot" w:pos="9064"/>
            </w:tabs>
            <w:rPr>
              <w:rFonts w:asciiTheme="minorHAnsi" w:eastAsiaTheme="minorEastAsia" w:hAnsiTheme="minorHAnsi" w:cstheme="minorBidi"/>
              <w:noProof/>
              <w:sz w:val="22"/>
              <w:szCs w:val="22"/>
              <w:lang w:val="es-PE" w:eastAsia="es-PE" w:bidi="ar-SA"/>
            </w:rPr>
          </w:pPr>
          <w:hyperlink w:anchor="_Toc57658771" w:history="1">
            <w:r w:rsidRPr="002E0F12">
              <w:rPr>
                <w:rStyle w:val="Hipervnculo"/>
                <w:noProof/>
              </w:rPr>
              <w:t>Estructura del Proyecto</w:t>
            </w:r>
            <w:r>
              <w:rPr>
                <w:noProof/>
                <w:webHidden/>
              </w:rPr>
              <w:tab/>
            </w:r>
            <w:r>
              <w:rPr>
                <w:noProof/>
                <w:webHidden/>
              </w:rPr>
              <w:fldChar w:fldCharType="begin"/>
            </w:r>
            <w:r>
              <w:rPr>
                <w:noProof/>
                <w:webHidden/>
              </w:rPr>
              <w:instrText xml:space="preserve"> PAGEREF _Toc57658771 \h </w:instrText>
            </w:r>
            <w:r>
              <w:rPr>
                <w:noProof/>
                <w:webHidden/>
              </w:rPr>
            </w:r>
            <w:r>
              <w:rPr>
                <w:noProof/>
                <w:webHidden/>
              </w:rPr>
              <w:fldChar w:fldCharType="separate"/>
            </w:r>
            <w:r>
              <w:rPr>
                <w:noProof/>
                <w:webHidden/>
              </w:rPr>
              <w:t>24</w:t>
            </w:r>
            <w:r>
              <w:rPr>
                <w:noProof/>
                <w:webHidden/>
              </w:rPr>
              <w:fldChar w:fldCharType="end"/>
            </w:r>
          </w:hyperlink>
        </w:p>
        <w:p w14:paraId="46D57228" w14:textId="4A65654A" w:rsidR="0031168C" w:rsidRDefault="0031168C">
          <w:pPr>
            <w:pStyle w:val="TDC2"/>
            <w:tabs>
              <w:tab w:val="right" w:leader="dot" w:pos="9064"/>
            </w:tabs>
            <w:rPr>
              <w:rFonts w:asciiTheme="minorHAnsi" w:eastAsiaTheme="minorEastAsia" w:hAnsiTheme="minorHAnsi" w:cstheme="minorBidi"/>
              <w:noProof/>
              <w:sz w:val="22"/>
              <w:szCs w:val="22"/>
              <w:lang w:val="es-PE" w:eastAsia="es-PE" w:bidi="ar-SA"/>
            </w:rPr>
          </w:pPr>
          <w:hyperlink w:anchor="_Toc57658772" w:history="1">
            <w:r w:rsidRPr="002E0F12">
              <w:rPr>
                <w:rStyle w:val="Hipervnculo"/>
                <w:noProof/>
              </w:rPr>
              <w:t>Organización de capas dentro del Proyecto</w:t>
            </w:r>
            <w:r>
              <w:rPr>
                <w:noProof/>
                <w:webHidden/>
              </w:rPr>
              <w:tab/>
            </w:r>
            <w:r>
              <w:rPr>
                <w:noProof/>
                <w:webHidden/>
              </w:rPr>
              <w:fldChar w:fldCharType="begin"/>
            </w:r>
            <w:r>
              <w:rPr>
                <w:noProof/>
                <w:webHidden/>
              </w:rPr>
              <w:instrText xml:space="preserve"> PAGEREF _Toc57658772 \h </w:instrText>
            </w:r>
            <w:r>
              <w:rPr>
                <w:noProof/>
                <w:webHidden/>
              </w:rPr>
            </w:r>
            <w:r>
              <w:rPr>
                <w:noProof/>
                <w:webHidden/>
              </w:rPr>
              <w:fldChar w:fldCharType="separate"/>
            </w:r>
            <w:r>
              <w:rPr>
                <w:noProof/>
                <w:webHidden/>
              </w:rPr>
              <w:t>25</w:t>
            </w:r>
            <w:r>
              <w:rPr>
                <w:noProof/>
                <w:webHidden/>
              </w:rPr>
              <w:fldChar w:fldCharType="end"/>
            </w:r>
          </w:hyperlink>
        </w:p>
        <w:p w14:paraId="058931D1" w14:textId="3955B133" w:rsidR="0031168C" w:rsidRDefault="0031168C">
          <w:pPr>
            <w:pStyle w:val="TDC2"/>
            <w:tabs>
              <w:tab w:val="right" w:leader="dot" w:pos="9064"/>
            </w:tabs>
            <w:rPr>
              <w:rFonts w:asciiTheme="minorHAnsi" w:eastAsiaTheme="minorEastAsia" w:hAnsiTheme="minorHAnsi" w:cstheme="minorBidi"/>
              <w:noProof/>
              <w:sz w:val="22"/>
              <w:szCs w:val="22"/>
              <w:lang w:val="es-PE" w:eastAsia="es-PE" w:bidi="ar-SA"/>
            </w:rPr>
          </w:pPr>
          <w:hyperlink w:anchor="_Toc57658773" w:history="1">
            <w:r w:rsidRPr="002E0F12">
              <w:rPr>
                <w:rStyle w:val="Hipervnculo"/>
                <w:noProof/>
              </w:rPr>
              <w:t>Estilo y Simbología</w:t>
            </w:r>
            <w:r>
              <w:rPr>
                <w:noProof/>
                <w:webHidden/>
              </w:rPr>
              <w:tab/>
            </w:r>
            <w:r>
              <w:rPr>
                <w:noProof/>
                <w:webHidden/>
              </w:rPr>
              <w:fldChar w:fldCharType="begin"/>
            </w:r>
            <w:r>
              <w:rPr>
                <w:noProof/>
                <w:webHidden/>
              </w:rPr>
              <w:instrText xml:space="preserve"> PAGEREF _Toc57658773 \h </w:instrText>
            </w:r>
            <w:r>
              <w:rPr>
                <w:noProof/>
                <w:webHidden/>
              </w:rPr>
            </w:r>
            <w:r>
              <w:rPr>
                <w:noProof/>
                <w:webHidden/>
              </w:rPr>
              <w:fldChar w:fldCharType="separate"/>
            </w:r>
            <w:r>
              <w:rPr>
                <w:noProof/>
                <w:webHidden/>
              </w:rPr>
              <w:t>25</w:t>
            </w:r>
            <w:r>
              <w:rPr>
                <w:noProof/>
                <w:webHidden/>
              </w:rPr>
              <w:fldChar w:fldCharType="end"/>
            </w:r>
          </w:hyperlink>
        </w:p>
        <w:p w14:paraId="7B48C4C3" w14:textId="53FC9522" w:rsidR="0031168C" w:rsidRDefault="0031168C">
          <w:pPr>
            <w:pStyle w:val="TDC2"/>
            <w:tabs>
              <w:tab w:val="right" w:leader="dot" w:pos="9064"/>
            </w:tabs>
            <w:rPr>
              <w:rFonts w:asciiTheme="minorHAnsi" w:eastAsiaTheme="minorEastAsia" w:hAnsiTheme="minorHAnsi" w:cstheme="minorBidi"/>
              <w:noProof/>
              <w:sz w:val="22"/>
              <w:szCs w:val="22"/>
              <w:lang w:val="es-PE" w:eastAsia="es-PE" w:bidi="ar-SA"/>
            </w:rPr>
          </w:pPr>
          <w:hyperlink w:anchor="_Toc57658774" w:history="1">
            <w:r w:rsidRPr="002E0F12">
              <w:rPr>
                <w:rStyle w:val="Hipervnculo"/>
                <w:noProof/>
              </w:rPr>
              <w:t>Diseñador de mapas para composición de impresión</w:t>
            </w:r>
            <w:r>
              <w:rPr>
                <w:noProof/>
                <w:webHidden/>
              </w:rPr>
              <w:tab/>
            </w:r>
            <w:r>
              <w:rPr>
                <w:noProof/>
                <w:webHidden/>
              </w:rPr>
              <w:fldChar w:fldCharType="begin"/>
            </w:r>
            <w:r>
              <w:rPr>
                <w:noProof/>
                <w:webHidden/>
              </w:rPr>
              <w:instrText xml:space="preserve"> PAGEREF _Toc57658774 \h </w:instrText>
            </w:r>
            <w:r>
              <w:rPr>
                <w:noProof/>
                <w:webHidden/>
              </w:rPr>
            </w:r>
            <w:r>
              <w:rPr>
                <w:noProof/>
                <w:webHidden/>
              </w:rPr>
              <w:fldChar w:fldCharType="separate"/>
            </w:r>
            <w:r>
              <w:rPr>
                <w:noProof/>
                <w:webHidden/>
              </w:rPr>
              <w:t>26</w:t>
            </w:r>
            <w:r>
              <w:rPr>
                <w:noProof/>
                <w:webHidden/>
              </w:rPr>
              <w:fldChar w:fldCharType="end"/>
            </w:r>
          </w:hyperlink>
        </w:p>
        <w:p w14:paraId="31B162A1" w14:textId="2604A83B" w:rsidR="0031168C" w:rsidRDefault="0031168C">
          <w:pPr>
            <w:pStyle w:val="TDC2"/>
            <w:tabs>
              <w:tab w:val="right" w:leader="dot" w:pos="9064"/>
            </w:tabs>
            <w:rPr>
              <w:rFonts w:asciiTheme="minorHAnsi" w:eastAsiaTheme="minorEastAsia" w:hAnsiTheme="minorHAnsi" w:cstheme="minorBidi"/>
              <w:noProof/>
              <w:sz w:val="22"/>
              <w:szCs w:val="22"/>
              <w:lang w:val="es-PE" w:eastAsia="es-PE" w:bidi="ar-SA"/>
            </w:rPr>
          </w:pPr>
          <w:hyperlink w:anchor="_Toc57658775" w:history="1">
            <w:r>
              <w:rPr>
                <w:noProof/>
                <w:webHidden/>
              </w:rPr>
              <w:tab/>
            </w:r>
            <w:r>
              <w:rPr>
                <w:noProof/>
                <w:webHidden/>
              </w:rPr>
              <w:fldChar w:fldCharType="begin"/>
            </w:r>
            <w:r>
              <w:rPr>
                <w:noProof/>
                <w:webHidden/>
              </w:rPr>
              <w:instrText xml:space="preserve"> PAGEREF _Toc57658775 \h </w:instrText>
            </w:r>
            <w:r>
              <w:rPr>
                <w:noProof/>
                <w:webHidden/>
              </w:rPr>
            </w:r>
            <w:r>
              <w:rPr>
                <w:noProof/>
                <w:webHidden/>
              </w:rPr>
              <w:fldChar w:fldCharType="separate"/>
            </w:r>
            <w:r>
              <w:rPr>
                <w:noProof/>
                <w:webHidden/>
              </w:rPr>
              <w:t>27</w:t>
            </w:r>
            <w:r>
              <w:rPr>
                <w:noProof/>
                <w:webHidden/>
              </w:rPr>
              <w:fldChar w:fldCharType="end"/>
            </w:r>
          </w:hyperlink>
        </w:p>
        <w:p w14:paraId="7D2182A4" w14:textId="62A45922" w:rsidR="0031168C" w:rsidRDefault="0031168C">
          <w:pPr>
            <w:pStyle w:val="TDC2"/>
            <w:tabs>
              <w:tab w:val="right" w:leader="dot" w:pos="9064"/>
            </w:tabs>
            <w:rPr>
              <w:rFonts w:asciiTheme="minorHAnsi" w:eastAsiaTheme="minorEastAsia" w:hAnsiTheme="minorHAnsi" w:cstheme="minorBidi"/>
              <w:noProof/>
              <w:sz w:val="22"/>
              <w:szCs w:val="22"/>
              <w:lang w:val="es-PE" w:eastAsia="es-PE" w:bidi="ar-SA"/>
            </w:rPr>
          </w:pPr>
          <w:hyperlink w:anchor="_Toc57658776" w:history="1">
            <w:r w:rsidRPr="002E0F12">
              <w:rPr>
                <w:rStyle w:val="Hipervnculo"/>
                <w:noProof/>
              </w:rPr>
              <w:t>Sistema de referencia de coordenadas del proyecto</w:t>
            </w:r>
            <w:r>
              <w:rPr>
                <w:noProof/>
                <w:webHidden/>
              </w:rPr>
              <w:tab/>
            </w:r>
            <w:r>
              <w:rPr>
                <w:noProof/>
                <w:webHidden/>
              </w:rPr>
              <w:fldChar w:fldCharType="begin"/>
            </w:r>
            <w:r>
              <w:rPr>
                <w:noProof/>
                <w:webHidden/>
              </w:rPr>
              <w:instrText xml:space="preserve"> PAGEREF _Toc57658776 \h </w:instrText>
            </w:r>
            <w:r>
              <w:rPr>
                <w:noProof/>
                <w:webHidden/>
              </w:rPr>
            </w:r>
            <w:r>
              <w:rPr>
                <w:noProof/>
                <w:webHidden/>
              </w:rPr>
              <w:fldChar w:fldCharType="separate"/>
            </w:r>
            <w:r>
              <w:rPr>
                <w:noProof/>
                <w:webHidden/>
              </w:rPr>
              <w:t>27</w:t>
            </w:r>
            <w:r>
              <w:rPr>
                <w:noProof/>
                <w:webHidden/>
              </w:rPr>
              <w:fldChar w:fldCharType="end"/>
            </w:r>
          </w:hyperlink>
        </w:p>
        <w:p w14:paraId="099DCAB6" w14:textId="0244DC69" w:rsidR="0031168C" w:rsidRDefault="0031168C">
          <w:pPr>
            <w:pStyle w:val="TDC2"/>
            <w:tabs>
              <w:tab w:val="right" w:leader="dot" w:pos="9064"/>
            </w:tabs>
            <w:rPr>
              <w:rFonts w:asciiTheme="minorHAnsi" w:eastAsiaTheme="minorEastAsia" w:hAnsiTheme="minorHAnsi" w:cstheme="minorBidi"/>
              <w:noProof/>
              <w:sz w:val="22"/>
              <w:szCs w:val="22"/>
              <w:lang w:val="es-PE" w:eastAsia="es-PE" w:bidi="ar-SA"/>
            </w:rPr>
          </w:pPr>
          <w:hyperlink w:anchor="_Toc57658777" w:history="1">
            <w:r w:rsidRPr="002E0F12">
              <w:rPr>
                <w:rStyle w:val="Hipervnculo"/>
                <w:noProof/>
              </w:rPr>
              <w:t>Sistema de referencia de coordenadas de las capas</w:t>
            </w:r>
            <w:r>
              <w:rPr>
                <w:noProof/>
                <w:webHidden/>
              </w:rPr>
              <w:tab/>
            </w:r>
            <w:r>
              <w:rPr>
                <w:noProof/>
                <w:webHidden/>
              </w:rPr>
              <w:fldChar w:fldCharType="begin"/>
            </w:r>
            <w:r>
              <w:rPr>
                <w:noProof/>
                <w:webHidden/>
              </w:rPr>
              <w:instrText xml:space="preserve"> PAGEREF _Toc57658777 \h </w:instrText>
            </w:r>
            <w:r>
              <w:rPr>
                <w:noProof/>
                <w:webHidden/>
              </w:rPr>
            </w:r>
            <w:r>
              <w:rPr>
                <w:noProof/>
                <w:webHidden/>
              </w:rPr>
              <w:fldChar w:fldCharType="separate"/>
            </w:r>
            <w:r>
              <w:rPr>
                <w:noProof/>
                <w:webHidden/>
              </w:rPr>
              <w:t>27</w:t>
            </w:r>
            <w:r>
              <w:rPr>
                <w:noProof/>
                <w:webHidden/>
              </w:rPr>
              <w:fldChar w:fldCharType="end"/>
            </w:r>
          </w:hyperlink>
        </w:p>
        <w:p w14:paraId="057668C9" w14:textId="51559298" w:rsidR="0031168C" w:rsidRDefault="0031168C">
          <w:pPr>
            <w:pStyle w:val="TDC2"/>
            <w:tabs>
              <w:tab w:val="right" w:leader="dot" w:pos="9064"/>
            </w:tabs>
            <w:rPr>
              <w:rFonts w:asciiTheme="minorHAnsi" w:eastAsiaTheme="minorEastAsia" w:hAnsiTheme="minorHAnsi" w:cstheme="minorBidi"/>
              <w:noProof/>
              <w:sz w:val="22"/>
              <w:szCs w:val="22"/>
              <w:lang w:val="es-PE" w:eastAsia="es-PE" w:bidi="ar-SA"/>
            </w:rPr>
          </w:pPr>
          <w:hyperlink w:anchor="_Toc57658778" w:history="1">
            <w:r w:rsidRPr="002E0F12">
              <w:rPr>
                <w:rStyle w:val="Hipervnculo"/>
                <w:noProof/>
              </w:rPr>
              <w:t>Sistema de codificación de los datos alfanuméricos</w:t>
            </w:r>
            <w:r>
              <w:rPr>
                <w:noProof/>
                <w:webHidden/>
              </w:rPr>
              <w:tab/>
            </w:r>
            <w:r>
              <w:rPr>
                <w:noProof/>
                <w:webHidden/>
              </w:rPr>
              <w:fldChar w:fldCharType="begin"/>
            </w:r>
            <w:r>
              <w:rPr>
                <w:noProof/>
                <w:webHidden/>
              </w:rPr>
              <w:instrText xml:space="preserve"> PAGEREF _Toc57658778 \h </w:instrText>
            </w:r>
            <w:r>
              <w:rPr>
                <w:noProof/>
                <w:webHidden/>
              </w:rPr>
            </w:r>
            <w:r>
              <w:rPr>
                <w:noProof/>
                <w:webHidden/>
              </w:rPr>
              <w:fldChar w:fldCharType="separate"/>
            </w:r>
            <w:r>
              <w:rPr>
                <w:noProof/>
                <w:webHidden/>
              </w:rPr>
              <w:t>27</w:t>
            </w:r>
            <w:r>
              <w:rPr>
                <w:noProof/>
                <w:webHidden/>
              </w:rPr>
              <w:fldChar w:fldCharType="end"/>
            </w:r>
          </w:hyperlink>
        </w:p>
        <w:p w14:paraId="2A9E9122" w14:textId="189A711C" w:rsidR="0031168C" w:rsidRDefault="0031168C">
          <w:pPr>
            <w:pStyle w:val="TDC2"/>
            <w:tabs>
              <w:tab w:val="right" w:leader="dot" w:pos="9064"/>
            </w:tabs>
            <w:rPr>
              <w:rFonts w:asciiTheme="minorHAnsi" w:eastAsiaTheme="minorEastAsia" w:hAnsiTheme="minorHAnsi" w:cstheme="minorBidi"/>
              <w:noProof/>
              <w:sz w:val="22"/>
              <w:szCs w:val="22"/>
              <w:lang w:val="es-PE" w:eastAsia="es-PE" w:bidi="ar-SA"/>
            </w:rPr>
          </w:pPr>
          <w:hyperlink w:anchor="_Toc57658779" w:history="1">
            <w:r w:rsidRPr="002E0F12">
              <w:rPr>
                <w:rStyle w:val="Hipervnculo"/>
                <w:noProof/>
              </w:rPr>
              <w:t>Tipo de geometría o modelo de representación</w:t>
            </w:r>
            <w:r>
              <w:rPr>
                <w:noProof/>
                <w:webHidden/>
              </w:rPr>
              <w:tab/>
            </w:r>
            <w:r>
              <w:rPr>
                <w:noProof/>
                <w:webHidden/>
              </w:rPr>
              <w:fldChar w:fldCharType="begin"/>
            </w:r>
            <w:r>
              <w:rPr>
                <w:noProof/>
                <w:webHidden/>
              </w:rPr>
              <w:instrText xml:space="preserve"> PAGEREF _Toc57658779 \h </w:instrText>
            </w:r>
            <w:r>
              <w:rPr>
                <w:noProof/>
                <w:webHidden/>
              </w:rPr>
            </w:r>
            <w:r>
              <w:rPr>
                <w:noProof/>
                <w:webHidden/>
              </w:rPr>
              <w:fldChar w:fldCharType="separate"/>
            </w:r>
            <w:r>
              <w:rPr>
                <w:noProof/>
                <w:webHidden/>
              </w:rPr>
              <w:t>28</w:t>
            </w:r>
            <w:r>
              <w:rPr>
                <w:noProof/>
                <w:webHidden/>
              </w:rPr>
              <w:fldChar w:fldCharType="end"/>
            </w:r>
          </w:hyperlink>
        </w:p>
        <w:p w14:paraId="20327BFA" w14:textId="2A7DE0F6" w:rsidR="0031168C" w:rsidRDefault="0031168C">
          <w:pPr>
            <w:pStyle w:val="TDC2"/>
            <w:tabs>
              <w:tab w:val="right" w:leader="dot" w:pos="9064"/>
            </w:tabs>
            <w:rPr>
              <w:rFonts w:asciiTheme="minorHAnsi" w:eastAsiaTheme="minorEastAsia" w:hAnsiTheme="minorHAnsi" w:cstheme="minorBidi"/>
              <w:noProof/>
              <w:sz w:val="22"/>
              <w:szCs w:val="22"/>
              <w:lang w:val="es-PE" w:eastAsia="es-PE" w:bidi="ar-SA"/>
            </w:rPr>
          </w:pPr>
          <w:hyperlink w:anchor="_Toc57658780" w:history="1">
            <w:r w:rsidRPr="002E0F12">
              <w:rPr>
                <w:rStyle w:val="Hipervnculo"/>
                <w:noProof/>
              </w:rPr>
              <w:t>Características del área piloto</w:t>
            </w:r>
            <w:r>
              <w:rPr>
                <w:noProof/>
                <w:webHidden/>
              </w:rPr>
              <w:tab/>
            </w:r>
            <w:r>
              <w:rPr>
                <w:noProof/>
                <w:webHidden/>
              </w:rPr>
              <w:fldChar w:fldCharType="begin"/>
            </w:r>
            <w:r>
              <w:rPr>
                <w:noProof/>
                <w:webHidden/>
              </w:rPr>
              <w:instrText xml:space="preserve"> PAGEREF _Toc57658780 \h </w:instrText>
            </w:r>
            <w:r>
              <w:rPr>
                <w:noProof/>
                <w:webHidden/>
              </w:rPr>
            </w:r>
            <w:r>
              <w:rPr>
                <w:noProof/>
                <w:webHidden/>
              </w:rPr>
              <w:fldChar w:fldCharType="separate"/>
            </w:r>
            <w:r>
              <w:rPr>
                <w:noProof/>
                <w:webHidden/>
              </w:rPr>
              <w:t>28</w:t>
            </w:r>
            <w:r>
              <w:rPr>
                <w:noProof/>
                <w:webHidden/>
              </w:rPr>
              <w:fldChar w:fldCharType="end"/>
            </w:r>
          </w:hyperlink>
        </w:p>
        <w:p w14:paraId="4BCAE941" w14:textId="001344C1" w:rsidR="0031168C" w:rsidRDefault="0031168C">
          <w:pPr>
            <w:pStyle w:val="TDC2"/>
            <w:tabs>
              <w:tab w:val="right" w:leader="dot" w:pos="9064"/>
            </w:tabs>
            <w:rPr>
              <w:rFonts w:asciiTheme="minorHAnsi" w:eastAsiaTheme="minorEastAsia" w:hAnsiTheme="minorHAnsi" w:cstheme="minorBidi"/>
              <w:noProof/>
              <w:sz w:val="22"/>
              <w:szCs w:val="22"/>
              <w:lang w:val="es-PE" w:eastAsia="es-PE" w:bidi="ar-SA"/>
            </w:rPr>
          </w:pPr>
          <w:hyperlink w:anchor="_Toc57658781" w:history="1">
            <w:r w:rsidRPr="002E0F12">
              <w:rPr>
                <w:rStyle w:val="Hipervnculo"/>
                <w:noProof/>
              </w:rPr>
              <w:t>Formatos</w:t>
            </w:r>
            <w:r>
              <w:rPr>
                <w:noProof/>
                <w:webHidden/>
              </w:rPr>
              <w:tab/>
            </w:r>
            <w:r>
              <w:rPr>
                <w:noProof/>
                <w:webHidden/>
              </w:rPr>
              <w:fldChar w:fldCharType="begin"/>
            </w:r>
            <w:r>
              <w:rPr>
                <w:noProof/>
                <w:webHidden/>
              </w:rPr>
              <w:instrText xml:space="preserve"> PAGEREF _Toc57658781 \h </w:instrText>
            </w:r>
            <w:r>
              <w:rPr>
                <w:noProof/>
                <w:webHidden/>
              </w:rPr>
            </w:r>
            <w:r>
              <w:rPr>
                <w:noProof/>
                <w:webHidden/>
              </w:rPr>
              <w:fldChar w:fldCharType="separate"/>
            </w:r>
            <w:r>
              <w:rPr>
                <w:noProof/>
                <w:webHidden/>
              </w:rPr>
              <w:t>29</w:t>
            </w:r>
            <w:r>
              <w:rPr>
                <w:noProof/>
                <w:webHidden/>
              </w:rPr>
              <w:fldChar w:fldCharType="end"/>
            </w:r>
          </w:hyperlink>
        </w:p>
        <w:p w14:paraId="42634EBC" w14:textId="7ED4BFD8" w:rsidR="0031168C" w:rsidRDefault="0031168C">
          <w:pPr>
            <w:pStyle w:val="TDC2"/>
            <w:tabs>
              <w:tab w:val="right" w:leader="dot" w:pos="9064"/>
            </w:tabs>
            <w:rPr>
              <w:rFonts w:asciiTheme="minorHAnsi" w:eastAsiaTheme="minorEastAsia" w:hAnsiTheme="minorHAnsi" w:cstheme="minorBidi"/>
              <w:noProof/>
              <w:sz w:val="22"/>
              <w:szCs w:val="22"/>
              <w:lang w:val="es-PE" w:eastAsia="es-PE" w:bidi="ar-SA"/>
            </w:rPr>
          </w:pPr>
          <w:hyperlink w:anchor="_Toc57658782" w:history="1">
            <w:r w:rsidRPr="002E0F12">
              <w:rPr>
                <w:rStyle w:val="Hipervnculo"/>
                <w:noProof/>
              </w:rPr>
              <w:t>Capas Vectoriales</w:t>
            </w:r>
            <w:r>
              <w:rPr>
                <w:noProof/>
                <w:webHidden/>
              </w:rPr>
              <w:tab/>
            </w:r>
            <w:r>
              <w:rPr>
                <w:noProof/>
                <w:webHidden/>
              </w:rPr>
              <w:fldChar w:fldCharType="begin"/>
            </w:r>
            <w:r>
              <w:rPr>
                <w:noProof/>
                <w:webHidden/>
              </w:rPr>
              <w:instrText xml:space="preserve"> PAGEREF _Toc57658782 \h </w:instrText>
            </w:r>
            <w:r>
              <w:rPr>
                <w:noProof/>
                <w:webHidden/>
              </w:rPr>
            </w:r>
            <w:r>
              <w:rPr>
                <w:noProof/>
                <w:webHidden/>
              </w:rPr>
              <w:fldChar w:fldCharType="separate"/>
            </w:r>
            <w:r>
              <w:rPr>
                <w:noProof/>
                <w:webHidden/>
              </w:rPr>
              <w:t>29</w:t>
            </w:r>
            <w:r>
              <w:rPr>
                <w:noProof/>
                <w:webHidden/>
              </w:rPr>
              <w:fldChar w:fldCharType="end"/>
            </w:r>
          </w:hyperlink>
        </w:p>
        <w:p w14:paraId="76D06041" w14:textId="0AD26EB4" w:rsidR="0031168C" w:rsidRDefault="0031168C">
          <w:pPr>
            <w:pStyle w:val="TDC2"/>
            <w:tabs>
              <w:tab w:val="right" w:leader="dot" w:pos="9064"/>
            </w:tabs>
            <w:rPr>
              <w:rFonts w:asciiTheme="minorHAnsi" w:eastAsiaTheme="minorEastAsia" w:hAnsiTheme="minorHAnsi" w:cstheme="minorBidi"/>
              <w:noProof/>
              <w:sz w:val="22"/>
              <w:szCs w:val="22"/>
              <w:lang w:val="es-PE" w:eastAsia="es-PE" w:bidi="ar-SA"/>
            </w:rPr>
          </w:pPr>
          <w:hyperlink w:anchor="_Toc57658783" w:history="1">
            <w:r w:rsidRPr="002E0F12">
              <w:rPr>
                <w:rStyle w:val="Hipervnculo"/>
                <w:noProof/>
              </w:rPr>
              <w:t>Lenguaje de programación PYTHON</w:t>
            </w:r>
            <w:r>
              <w:rPr>
                <w:noProof/>
                <w:webHidden/>
              </w:rPr>
              <w:tab/>
            </w:r>
            <w:r>
              <w:rPr>
                <w:noProof/>
                <w:webHidden/>
              </w:rPr>
              <w:fldChar w:fldCharType="begin"/>
            </w:r>
            <w:r>
              <w:rPr>
                <w:noProof/>
                <w:webHidden/>
              </w:rPr>
              <w:instrText xml:space="preserve"> PAGEREF _Toc57658783 \h </w:instrText>
            </w:r>
            <w:r>
              <w:rPr>
                <w:noProof/>
                <w:webHidden/>
              </w:rPr>
            </w:r>
            <w:r>
              <w:rPr>
                <w:noProof/>
                <w:webHidden/>
              </w:rPr>
              <w:fldChar w:fldCharType="separate"/>
            </w:r>
            <w:r>
              <w:rPr>
                <w:noProof/>
                <w:webHidden/>
              </w:rPr>
              <w:t>30</w:t>
            </w:r>
            <w:r>
              <w:rPr>
                <w:noProof/>
                <w:webHidden/>
              </w:rPr>
              <w:fldChar w:fldCharType="end"/>
            </w:r>
          </w:hyperlink>
        </w:p>
        <w:p w14:paraId="33099546" w14:textId="4A16FCE7" w:rsidR="0031168C" w:rsidRDefault="0031168C">
          <w:pPr>
            <w:pStyle w:val="TDC2"/>
            <w:tabs>
              <w:tab w:val="right" w:leader="dot" w:pos="9064"/>
            </w:tabs>
            <w:rPr>
              <w:rFonts w:asciiTheme="minorHAnsi" w:eastAsiaTheme="minorEastAsia" w:hAnsiTheme="minorHAnsi" w:cstheme="minorBidi"/>
              <w:noProof/>
              <w:sz w:val="22"/>
              <w:szCs w:val="22"/>
              <w:lang w:val="es-PE" w:eastAsia="es-PE" w:bidi="ar-SA"/>
            </w:rPr>
          </w:pPr>
          <w:hyperlink w:anchor="_Toc57658784" w:history="1">
            <w:r w:rsidRPr="002E0F12">
              <w:rPr>
                <w:rStyle w:val="Hipervnculo"/>
                <w:noProof/>
              </w:rPr>
              <w:t>Librería PyQgis</w:t>
            </w:r>
            <w:r>
              <w:rPr>
                <w:noProof/>
                <w:webHidden/>
              </w:rPr>
              <w:tab/>
            </w:r>
            <w:r>
              <w:rPr>
                <w:noProof/>
                <w:webHidden/>
              </w:rPr>
              <w:fldChar w:fldCharType="begin"/>
            </w:r>
            <w:r>
              <w:rPr>
                <w:noProof/>
                <w:webHidden/>
              </w:rPr>
              <w:instrText xml:space="preserve"> PAGEREF _Toc57658784 \h </w:instrText>
            </w:r>
            <w:r>
              <w:rPr>
                <w:noProof/>
                <w:webHidden/>
              </w:rPr>
            </w:r>
            <w:r>
              <w:rPr>
                <w:noProof/>
                <w:webHidden/>
              </w:rPr>
              <w:fldChar w:fldCharType="separate"/>
            </w:r>
            <w:r>
              <w:rPr>
                <w:noProof/>
                <w:webHidden/>
              </w:rPr>
              <w:t>31</w:t>
            </w:r>
            <w:r>
              <w:rPr>
                <w:noProof/>
                <w:webHidden/>
              </w:rPr>
              <w:fldChar w:fldCharType="end"/>
            </w:r>
          </w:hyperlink>
        </w:p>
        <w:p w14:paraId="11B07B6B" w14:textId="79B28A4E" w:rsidR="0031168C" w:rsidRDefault="0031168C">
          <w:pPr>
            <w:pStyle w:val="TDC2"/>
            <w:tabs>
              <w:tab w:val="right" w:leader="dot" w:pos="9064"/>
            </w:tabs>
            <w:rPr>
              <w:rFonts w:asciiTheme="minorHAnsi" w:eastAsiaTheme="minorEastAsia" w:hAnsiTheme="minorHAnsi" w:cstheme="minorBidi"/>
              <w:noProof/>
              <w:sz w:val="22"/>
              <w:szCs w:val="22"/>
              <w:lang w:val="es-PE" w:eastAsia="es-PE" w:bidi="ar-SA"/>
            </w:rPr>
          </w:pPr>
          <w:hyperlink w:anchor="_Toc57658785" w:history="1">
            <w:r w:rsidRPr="002E0F12">
              <w:rPr>
                <w:rStyle w:val="Hipervnculo"/>
                <w:noProof/>
              </w:rPr>
              <w:t>PyQGIS Developer Cookbook</w:t>
            </w:r>
            <w:r>
              <w:rPr>
                <w:noProof/>
                <w:webHidden/>
              </w:rPr>
              <w:tab/>
            </w:r>
            <w:r>
              <w:rPr>
                <w:noProof/>
                <w:webHidden/>
              </w:rPr>
              <w:fldChar w:fldCharType="begin"/>
            </w:r>
            <w:r>
              <w:rPr>
                <w:noProof/>
                <w:webHidden/>
              </w:rPr>
              <w:instrText xml:space="preserve"> PAGEREF _Toc57658785 \h </w:instrText>
            </w:r>
            <w:r>
              <w:rPr>
                <w:noProof/>
                <w:webHidden/>
              </w:rPr>
            </w:r>
            <w:r>
              <w:rPr>
                <w:noProof/>
                <w:webHidden/>
              </w:rPr>
              <w:fldChar w:fldCharType="separate"/>
            </w:r>
            <w:r>
              <w:rPr>
                <w:noProof/>
                <w:webHidden/>
              </w:rPr>
              <w:t>31</w:t>
            </w:r>
            <w:r>
              <w:rPr>
                <w:noProof/>
                <w:webHidden/>
              </w:rPr>
              <w:fldChar w:fldCharType="end"/>
            </w:r>
          </w:hyperlink>
        </w:p>
        <w:p w14:paraId="3A7B7B4F" w14:textId="0CF41386" w:rsidR="0031168C" w:rsidRDefault="0031168C">
          <w:pPr>
            <w:pStyle w:val="TDC2"/>
            <w:tabs>
              <w:tab w:val="right" w:leader="dot" w:pos="9064"/>
            </w:tabs>
            <w:rPr>
              <w:rFonts w:asciiTheme="minorHAnsi" w:eastAsiaTheme="minorEastAsia" w:hAnsiTheme="minorHAnsi" w:cstheme="minorBidi"/>
              <w:noProof/>
              <w:sz w:val="22"/>
              <w:szCs w:val="22"/>
              <w:lang w:val="es-PE" w:eastAsia="es-PE" w:bidi="ar-SA"/>
            </w:rPr>
          </w:pPr>
          <w:hyperlink w:anchor="_Toc57658786" w:history="1">
            <w:r w:rsidRPr="002E0F12">
              <w:rPr>
                <w:rStyle w:val="Hipervnculo"/>
                <w:noProof/>
              </w:rPr>
              <w:t>Librería PyQt5</w:t>
            </w:r>
            <w:r>
              <w:rPr>
                <w:noProof/>
                <w:webHidden/>
              </w:rPr>
              <w:tab/>
            </w:r>
            <w:r>
              <w:rPr>
                <w:noProof/>
                <w:webHidden/>
              </w:rPr>
              <w:fldChar w:fldCharType="begin"/>
            </w:r>
            <w:r>
              <w:rPr>
                <w:noProof/>
                <w:webHidden/>
              </w:rPr>
              <w:instrText xml:space="preserve"> PAGEREF _Toc57658786 \h </w:instrText>
            </w:r>
            <w:r>
              <w:rPr>
                <w:noProof/>
                <w:webHidden/>
              </w:rPr>
            </w:r>
            <w:r>
              <w:rPr>
                <w:noProof/>
                <w:webHidden/>
              </w:rPr>
              <w:fldChar w:fldCharType="separate"/>
            </w:r>
            <w:r>
              <w:rPr>
                <w:noProof/>
                <w:webHidden/>
              </w:rPr>
              <w:t>32</w:t>
            </w:r>
            <w:r>
              <w:rPr>
                <w:noProof/>
                <w:webHidden/>
              </w:rPr>
              <w:fldChar w:fldCharType="end"/>
            </w:r>
          </w:hyperlink>
        </w:p>
        <w:p w14:paraId="2E364B75" w14:textId="6CD88AFE" w:rsidR="0031168C" w:rsidRDefault="0031168C">
          <w:pPr>
            <w:pStyle w:val="TDC2"/>
            <w:tabs>
              <w:tab w:val="right" w:leader="dot" w:pos="9064"/>
            </w:tabs>
            <w:rPr>
              <w:rFonts w:asciiTheme="minorHAnsi" w:eastAsiaTheme="minorEastAsia" w:hAnsiTheme="minorHAnsi" w:cstheme="minorBidi"/>
              <w:noProof/>
              <w:sz w:val="22"/>
              <w:szCs w:val="22"/>
              <w:lang w:val="es-PE" w:eastAsia="es-PE" w:bidi="ar-SA"/>
            </w:rPr>
          </w:pPr>
          <w:hyperlink w:anchor="_Toc57658787" w:history="1">
            <w:r w:rsidRPr="002E0F12">
              <w:rPr>
                <w:rStyle w:val="Hipervnculo"/>
                <w:noProof/>
              </w:rPr>
              <w:t>Librería JQUERY</w:t>
            </w:r>
            <w:r>
              <w:rPr>
                <w:noProof/>
                <w:webHidden/>
              </w:rPr>
              <w:tab/>
            </w:r>
            <w:r>
              <w:rPr>
                <w:noProof/>
                <w:webHidden/>
              </w:rPr>
              <w:fldChar w:fldCharType="begin"/>
            </w:r>
            <w:r>
              <w:rPr>
                <w:noProof/>
                <w:webHidden/>
              </w:rPr>
              <w:instrText xml:space="preserve"> PAGEREF _Toc57658787 \h </w:instrText>
            </w:r>
            <w:r>
              <w:rPr>
                <w:noProof/>
                <w:webHidden/>
              </w:rPr>
            </w:r>
            <w:r>
              <w:rPr>
                <w:noProof/>
                <w:webHidden/>
              </w:rPr>
              <w:fldChar w:fldCharType="separate"/>
            </w:r>
            <w:r>
              <w:rPr>
                <w:noProof/>
                <w:webHidden/>
              </w:rPr>
              <w:t>33</w:t>
            </w:r>
            <w:r>
              <w:rPr>
                <w:noProof/>
                <w:webHidden/>
              </w:rPr>
              <w:fldChar w:fldCharType="end"/>
            </w:r>
          </w:hyperlink>
        </w:p>
        <w:p w14:paraId="73F9A576" w14:textId="4F48FBC4" w:rsidR="0031168C" w:rsidRDefault="0031168C">
          <w:pPr>
            <w:pStyle w:val="TDC2"/>
            <w:tabs>
              <w:tab w:val="right" w:leader="dot" w:pos="9064"/>
            </w:tabs>
            <w:rPr>
              <w:rFonts w:asciiTheme="minorHAnsi" w:eastAsiaTheme="minorEastAsia" w:hAnsiTheme="minorHAnsi" w:cstheme="minorBidi"/>
              <w:noProof/>
              <w:sz w:val="22"/>
              <w:szCs w:val="22"/>
              <w:lang w:val="es-PE" w:eastAsia="es-PE" w:bidi="ar-SA"/>
            </w:rPr>
          </w:pPr>
          <w:hyperlink w:anchor="_Toc57658788" w:history="1">
            <w:r w:rsidRPr="002E0F12">
              <w:rPr>
                <w:rStyle w:val="Hipervnculo"/>
                <w:noProof/>
              </w:rPr>
              <w:t>Técnicas y métodos AJAX</w:t>
            </w:r>
            <w:r>
              <w:rPr>
                <w:noProof/>
                <w:webHidden/>
              </w:rPr>
              <w:tab/>
            </w:r>
            <w:r>
              <w:rPr>
                <w:noProof/>
                <w:webHidden/>
              </w:rPr>
              <w:fldChar w:fldCharType="begin"/>
            </w:r>
            <w:r>
              <w:rPr>
                <w:noProof/>
                <w:webHidden/>
              </w:rPr>
              <w:instrText xml:space="preserve"> PAGEREF _Toc57658788 \h </w:instrText>
            </w:r>
            <w:r>
              <w:rPr>
                <w:noProof/>
                <w:webHidden/>
              </w:rPr>
            </w:r>
            <w:r>
              <w:rPr>
                <w:noProof/>
                <w:webHidden/>
              </w:rPr>
              <w:fldChar w:fldCharType="separate"/>
            </w:r>
            <w:r>
              <w:rPr>
                <w:noProof/>
                <w:webHidden/>
              </w:rPr>
              <w:t>33</w:t>
            </w:r>
            <w:r>
              <w:rPr>
                <w:noProof/>
                <w:webHidden/>
              </w:rPr>
              <w:fldChar w:fldCharType="end"/>
            </w:r>
          </w:hyperlink>
        </w:p>
        <w:p w14:paraId="4B4D9787" w14:textId="08816F1E" w:rsidR="0031168C" w:rsidRDefault="0031168C">
          <w:pPr>
            <w:pStyle w:val="TDC2"/>
            <w:tabs>
              <w:tab w:val="right" w:leader="dot" w:pos="9064"/>
            </w:tabs>
            <w:rPr>
              <w:rFonts w:asciiTheme="minorHAnsi" w:eastAsiaTheme="minorEastAsia" w:hAnsiTheme="minorHAnsi" w:cstheme="minorBidi"/>
              <w:noProof/>
              <w:sz w:val="22"/>
              <w:szCs w:val="22"/>
              <w:lang w:val="es-PE" w:eastAsia="es-PE" w:bidi="ar-SA"/>
            </w:rPr>
          </w:pPr>
          <w:hyperlink w:anchor="_Toc57658789" w:history="1">
            <w:r w:rsidRPr="002E0F12">
              <w:rPr>
                <w:rStyle w:val="Hipervnculo"/>
                <w:noProof/>
              </w:rPr>
              <w:t>Framework BOOTSTRAP</w:t>
            </w:r>
            <w:r>
              <w:rPr>
                <w:noProof/>
                <w:webHidden/>
              </w:rPr>
              <w:tab/>
            </w:r>
            <w:r>
              <w:rPr>
                <w:noProof/>
                <w:webHidden/>
              </w:rPr>
              <w:fldChar w:fldCharType="begin"/>
            </w:r>
            <w:r>
              <w:rPr>
                <w:noProof/>
                <w:webHidden/>
              </w:rPr>
              <w:instrText xml:space="preserve"> PAGEREF _Toc57658789 \h </w:instrText>
            </w:r>
            <w:r>
              <w:rPr>
                <w:noProof/>
                <w:webHidden/>
              </w:rPr>
            </w:r>
            <w:r>
              <w:rPr>
                <w:noProof/>
                <w:webHidden/>
              </w:rPr>
              <w:fldChar w:fldCharType="separate"/>
            </w:r>
            <w:r>
              <w:rPr>
                <w:noProof/>
                <w:webHidden/>
              </w:rPr>
              <w:t>34</w:t>
            </w:r>
            <w:r>
              <w:rPr>
                <w:noProof/>
                <w:webHidden/>
              </w:rPr>
              <w:fldChar w:fldCharType="end"/>
            </w:r>
          </w:hyperlink>
        </w:p>
        <w:p w14:paraId="7ABAF307" w14:textId="2B930FE2" w:rsidR="0031168C" w:rsidRDefault="0031168C">
          <w:pPr>
            <w:pStyle w:val="TDC2"/>
            <w:tabs>
              <w:tab w:val="right" w:leader="dot" w:pos="9064"/>
            </w:tabs>
            <w:rPr>
              <w:rFonts w:asciiTheme="minorHAnsi" w:eastAsiaTheme="minorEastAsia" w:hAnsiTheme="minorHAnsi" w:cstheme="minorBidi"/>
              <w:noProof/>
              <w:sz w:val="22"/>
              <w:szCs w:val="22"/>
              <w:lang w:val="es-PE" w:eastAsia="es-PE" w:bidi="ar-SA"/>
            </w:rPr>
          </w:pPr>
          <w:hyperlink w:anchor="_Toc57658790" w:history="1">
            <w:r w:rsidRPr="002E0F12">
              <w:rPr>
                <w:rStyle w:val="Hipervnculo"/>
                <w:noProof/>
              </w:rPr>
              <w:t>FileZilla</w:t>
            </w:r>
            <w:r>
              <w:rPr>
                <w:noProof/>
                <w:webHidden/>
              </w:rPr>
              <w:tab/>
            </w:r>
            <w:r>
              <w:rPr>
                <w:noProof/>
                <w:webHidden/>
              </w:rPr>
              <w:fldChar w:fldCharType="begin"/>
            </w:r>
            <w:r>
              <w:rPr>
                <w:noProof/>
                <w:webHidden/>
              </w:rPr>
              <w:instrText xml:space="preserve"> PAGEREF _Toc57658790 \h </w:instrText>
            </w:r>
            <w:r>
              <w:rPr>
                <w:noProof/>
                <w:webHidden/>
              </w:rPr>
            </w:r>
            <w:r>
              <w:rPr>
                <w:noProof/>
                <w:webHidden/>
              </w:rPr>
              <w:fldChar w:fldCharType="separate"/>
            </w:r>
            <w:r>
              <w:rPr>
                <w:noProof/>
                <w:webHidden/>
              </w:rPr>
              <w:t>35</w:t>
            </w:r>
            <w:r>
              <w:rPr>
                <w:noProof/>
                <w:webHidden/>
              </w:rPr>
              <w:fldChar w:fldCharType="end"/>
            </w:r>
          </w:hyperlink>
        </w:p>
        <w:p w14:paraId="710A3D57" w14:textId="5C0860AA" w:rsidR="0031168C" w:rsidRDefault="0031168C">
          <w:pPr>
            <w:pStyle w:val="TDC2"/>
            <w:tabs>
              <w:tab w:val="right" w:leader="dot" w:pos="9064"/>
            </w:tabs>
            <w:rPr>
              <w:rFonts w:asciiTheme="minorHAnsi" w:eastAsiaTheme="minorEastAsia" w:hAnsiTheme="minorHAnsi" w:cstheme="minorBidi"/>
              <w:noProof/>
              <w:sz w:val="22"/>
              <w:szCs w:val="22"/>
              <w:lang w:val="es-PE" w:eastAsia="es-PE" w:bidi="ar-SA"/>
            </w:rPr>
          </w:pPr>
          <w:hyperlink w:anchor="_Toc57658791" w:history="1">
            <w:r w:rsidRPr="002E0F12">
              <w:rPr>
                <w:rStyle w:val="Hipervnculo"/>
                <w:noProof/>
              </w:rPr>
              <w:t>CMS WordPress</w:t>
            </w:r>
            <w:r>
              <w:rPr>
                <w:noProof/>
                <w:webHidden/>
              </w:rPr>
              <w:tab/>
            </w:r>
            <w:r>
              <w:rPr>
                <w:noProof/>
                <w:webHidden/>
              </w:rPr>
              <w:fldChar w:fldCharType="begin"/>
            </w:r>
            <w:r>
              <w:rPr>
                <w:noProof/>
                <w:webHidden/>
              </w:rPr>
              <w:instrText xml:space="preserve"> PAGEREF _Toc57658791 \h </w:instrText>
            </w:r>
            <w:r>
              <w:rPr>
                <w:noProof/>
                <w:webHidden/>
              </w:rPr>
            </w:r>
            <w:r>
              <w:rPr>
                <w:noProof/>
                <w:webHidden/>
              </w:rPr>
              <w:fldChar w:fldCharType="separate"/>
            </w:r>
            <w:r>
              <w:rPr>
                <w:noProof/>
                <w:webHidden/>
              </w:rPr>
              <w:t>35</w:t>
            </w:r>
            <w:r>
              <w:rPr>
                <w:noProof/>
                <w:webHidden/>
              </w:rPr>
              <w:fldChar w:fldCharType="end"/>
            </w:r>
          </w:hyperlink>
        </w:p>
        <w:p w14:paraId="30E01EBA" w14:textId="729606B8" w:rsidR="0031168C" w:rsidRDefault="0031168C">
          <w:pPr>
            <w:pStyle w:val="TDC2"/>
            <w:tabs>
              <w:tab w:val="right" w:leader="dot" w:pos="9064"/>
            </w:tabs>
            <w:rPr>
              <w:rFonts w:asciiTheme="minorHAnsi" w:eastAsiaTheme="minorEastAsia" w:hAnsiTheme="minorHAnsi" w:cstheme="minorBidi"/>
              <w:noProof/>
              <w:sz w:val="22"/>
              <w:szCs w:val="22"/>
              <w:lang w:val="es-PE" w:eastAsia="es-PE" w:bidi="ar-SA"/>
            </w:rPr>
          </w:pPr>
          <w:hyperlink w:anchor="_Toc57658792" w:history="1">
            <w:r w:rsidRPr="002E0F12">
              <w:rPr>
                <w:rStyle w:val="Hipervnculo"/>
                <w:noProof/>
              </w:rPr>
              <w:t>SUNAT</w:t>
            </w:r>
            <w:r>
              <w:rPr>
                <w:noProof/>
                <w:webHidden/>
              </w:rPr>
              <w:tab/>
            </w:r>
            <w:r>
              <w:rPr>
                <w:noProof/>
                <w:webHidden/>
              </w:rPr>
              <w:fldChar w:fldCharType="begin"/>
            </w:r>
            <w:r>
              <w:rPr>
                <w:noProof/>
                <w:webHidden/>
              </w:rPr>
              <w:instrText xml:space="preserve"> PAGEREF _Toc57658792 \h </w:instrText>
            </w:r>
            <w:r>
              <w:rPr>
                <w:noProof/>
                <w:webHidden/>
              </w:rPr>
            </w:r>
            <w:r>
              <w:rPr>
                <w:noProof/>
                <w:webHidden/>
              </w:rPr>
              <w:fldChar w:fldCharType="separate"/>
            </w:r>
            <w:r>
              <w:rPr>
                <w:noProof/>
                <w:webHidden/>
              </w:rPr>
              <w:t>36</w:t>
            </w:r>
            <w:r>
              <w:rPr>
                <w:noProof/>
                <w:webHidden/>
              </w:rPr>
              <w:fldChar w:fldCharType="end"/>
            </w:r>
          </w:hyperlink>
        </w:p>
        <w:p w14:paraId="2107A39C" w14:textId="5235AE86" w:rsidR="0031168C" w:rsidRDefault="0031168C">
          <w:pPr>
            <w:pStyle w:val="TDC2"/>
            <w:tabs>
              <w:tab w:val="right" w:leader="dot" w:pos="9064"/>
            </w:tabs>
            <w:rPr>
              <w:rFonts w:asciiTheme="minorHAnsi" w:eastAsiaTheme="minorEastAsia" w:hAnsiTheme="minorHAnsi" w:cstheme="minorBidi"/>
              <w:noProof/>
              <w:sz w:val="22"/>
              <w:szCs w:val="22"/>
              <w:lang w:val="es-PE" w:eastAsia="es-PE" w:bidi="ar-SA"/>
            </w:rPr>
          </w:pPr>
          <w:hyperlink w:anchor="_Toc57658793" w:history="1">
            <w:r w:rsidRPr="002E0F12">
              <w:rPr>
                <w:rStyle w:val="Hipervnculo"/>
                <w:noProof/>
              </w:rPr>
              <w:t>Facturación electrónica</w:t>
            </w:r>
            <w:r>
              <w:rPr>
                <w:noProof/>
                <w:webHidden/>
              </w:rPr>
              <w:tab/>
            </w:r>
            <w:r>
              <w:rPr>
                <w:noProof/>
                <w:webHidden/>
              </w:rPr>
              <w:fldChar w:fldCharType="begin"/>
            </w:r>
            <w:r>
              <w:rPr>
                <w:noProof/>
                <w:webHidden/>
              </w:rPr>
              <w:instrText xml:space="preserve"> PAGEREF _Toc57658793 \h </w:instrText>
            </w:r>
            <w:r>
              <w:rPr>
                <w:noProof/>
                <w:webHidden/>
              </w:rPr>
            </w:r>
            <w:r>
              <w:rPr>
                <w:noProof/>
                <w:webHidden/>
              </w:rPr>
              <w:fldChar w:fldCharType="separate"/>
            </w:r>
            <w:r>
              <w:rPr>
                <w:noProof/>
                <w:webHidden/>
              </w:rPr>
              <w:t>36</w:t>
            </w:r>
            <w:r>
              <w:rPr>
                <w:noProof/>
                <w:webHidden/>
              </w:rPr>
              <w:fldChar w:fldCharType="end"/>
            </w:r>
          </w:hyperlink>
        </w:p>
        <w:p w14:paraId="3D1C4993" w14:textId="1C0472D1" w:rsidR="0031168C" w:rsidRDefault="0031168C">
          <w:pPr>
            <w:pStyle w:val="TDC2"/>
            <w:tabs>
              <w:tab w:val="right" w:leader="dot" w:pos="9064"/>
            </w:tabs>
            <w:rPr>
              <w:rFonts w:asciiTheme="minorHAnsi" w:eastAsiaTheme="minorEastAsia" w:hAnsiTheme="minorHAnsi" w:cstheme="minorBidi"/>
              <w:noProof/>
              <w:sz w:val="22"/>
              <w:szCs w:val="22"/>
              <w:lang w:val="es-PE" w:eastAsia="es-PE" w:bidi="ar-SA"/>
            </w:rPr>
          </w:pPr>
          <w:hyperlink w:anchor="_Toc57658794" w:history="1">
            <w:r w:rsidRPr="002E0F12">
              <w:rPr>
                <w:rStyle w:val="Hipervnculo"/>
                <w:noProof/>
              </w:rPr>
              <w:t>Certificado Digital</w:t>
            </w:r>
            <w:r>
              <w:rPr>
                <w:noProof/>
                <w:webHidden/>
              </w:rPr>
              <w:tab/>
            </w:r>
            <w:r>
              <w:rPr>
                <w:noProof/>
                <w:webHidden/>
              </w:rPr>
              <w:fldChar w:fldCharType="begin"/>
            </w:r>
            <w:r>
              <w:rPr>
                <w:noProof/>
                <w:webHidden/>
              </w:rPr>
              <w:instrText xml:space="preserve"> PAGEREF _Toc57658794 \h </w:instrText>
            </w:r>
            <w:r>
              <w:rPr>
                <w:noProof/>
                <w:webHidden/>
              </w:rPr>
            </w:r>
            <w:r>
              <w:rPr>
                <w:noProof/>
                <w:webHidden/>
              </w:rPr>
              <w:fldChar w:fldCharType="separate"/>
            </w:r>
            <w:r>
              <w:rPr>
                <w:noProof/>
                <w:webHidden/>
              </w:rPr>
              <w:t>37</w:t>
            </w:r>
            <w:r>
              <w:rPr>
                <w:noProof/>
                <w:webHidden/>
              </w:rPr>
              <w:fldChar w:fldCharType="end"/>
            </w:r>
          </w:hyperlink>
        </w:p>
        <w:p w14:paraId="013F6532" w14:textId="5E73083D" w:rsidR="0031168C" w:rsidRDefault="0031168C">
          <w:pPr>
            <w:pStyle w:val="TDC2"/>
            <w:tabs>
              <w:tab w:val="right" w:leader="dot" w:pos="9064"/>
            </w:tabs>
            <w:rPr>
              <w:rFonts w:asciiTheme="minorHAnsi" w:eastAsiaTheme="minorEastAsia" w:hAnsiTheme="minorHAnsi" w:cstheme="minorBidi"/>
              <w:noProof/>
              <w:sz w:val="22"/>
              <w:szCs w:val="22"/>
              <w:lang w:val="es-PE" w:eastAsia="es-PE" w:bidi="ar-SA"/>
            </w:rPr>
          </w:pPr>
          <w:hyperlink w:anchor="_Toc57658795" w:history="1">
            <w:r w:rsidRPr="002E0F12">
              <w:rPr>
                <w:rStyle w:val="Hipervnculo"/>
                <w:noProof/>
              </w:rPr>
              <w:t>Montadores de servidores web XAMPP y LARAGON</w:t>
            </w:r>
            <w:r>
              <w:rPr>
                <w:noProof/>
                <w:webHidden/>
              </w:rPr>
              <w:tab/>
            </w:r>
            <w:r>
              <w:rPr>
                <w:noProof/>
                <w:webHidden/>
              </w:rPr>
              <w:fldChar w:fldCharType="begin"/>
            </w:r>
            <w:r>
              <w:rPr>
                <w:noProof/>
                <w:webHidden/>
              </w:rPr>
              <w:instrText xml:space="preserve"> PAGEREF _Toc57658795 \h </w:instrText>
            </w:r>
            <w:r>
              <w:rPr>
                <w:noProof/>
                <w:webHidden/>
              </w:rPr>
            </w:r>
            <w:r>
              <w:rPr>
                <w:noProof/>
                <w:webHidden/>
              </w:rPr>
              <w:fldChar w:fldCharType="separate"/>
            </w:r>
            <w:r>
              <w:rPr>
                <w:noProof/>
                <w:webHidden/>
              </w:rPr>
              <w:t>37</w:t>
            </w:r>
            <w:r>
              <w:rPr>
                <w:noProof/>
                <w:webHidden/>
              </w:rPr>
              <w:fldChar w:fldCharType="end"/>
            </w:r>
          </w:hyperlink>
        </w:p>
        <w:p w14:paraId="7819EC01" w14:textId="1540360C" w:rsidR="0031168C" w:rsidRDefault="0031168C">
          <w:pPr>
            <w:pStyle w:val="TDC2"/>
            <w:tabs>
              <w:tab w:val="right" w:leader="dot" w:pos="9064"/>
            </w:tabs>
            <w:rPr>
              <w:rFonts w:asciiTheme="minorHAnsi" w:eastAsiaTheme="minorEastAsia" w:hAnsiTheme="minorHAnsi" w:cstheme="minorBidi"/>
              <w:noProof/>
              <w:sz w:val="22"/>
              <w:szCs w:val="22"/>
              <w:lang w:val="es-PE" w:eastAsia="es-PE" w:bidi="ar-SA"/>
            </w:rPr>
          </w:pPr>
          <w:hyperlink w:anchor="_Toc57658796" w:history="1">
            <w:r w:rsidRPr="002E0F12">
              <w:rPr>
                <w:rStyle w:val="Hipervnculo"/>
                <w:noProof/>
              </w:rPr>
              <w:t>Arquitectura SOA</w:t>
            </w:r>
            <w:r>
              <w:rPr>
                <w:noProof/>
                <w:webHidden/>
              </w:rPr>
              <w:tab/>
            </w:r>
            <w:r>
              <w:rPr>
                <w:noProof/>
                <w:webHidden/>
              </w:rPr>
              <w:fldChar w:fldCharType="begin"/>
            </w:r>
            <w:r>
              <w:rPr>
                <w:noProof/>
                <w:webHidden/>
              </w:rPr>
              <w:instrText xml:space="preserve"> PAGEREF _Toc57658796 \h </w:instrText>
            </w:r>
            <w:r>
              <w:rPr>
                <w:noProof/>
                <w:webHidden/>
              </w:rPr>
            </w:r>
            <w:r>
              <w:rPr>
                <w:noProof/>
                <w:webHidden/>
              </w:rPr>
              <w:fldChar w:fldCharType="separate"/>
            </w:r>
            <w:r>
              <w:rPr>
                <w:noProof/>
                <w:webHidden/>
              </w:rPr>
              <w:t>37</w:t>
            </w:r>
            <w:r>
              <w:rPr>
                <w:noProof/>
                <w:webHidden/>
              </w:rPr>
              <w:fldChar w:fldCharType="end"/>
            </w:r>
          </w:hyperlink>
        </w:p>
        <w:p w14:paraId="157FCF17" w14:textId="47E44414" w:rsidR="0031168C" w:rsidRDefault="0031168C">
          <w:pPr>
            <w:pStyle w:val="TDC2"/>
            <w:tabs>
              <w:tab w:val="right" w:leader="dot" w:pos="9064"/>
            </w:tabs>
            <w:rPr>
              <w:rFonts w:asciiTheme="minorHAnsi" w:eastAsiaTheme="minorEastAsia" w:hAnsiTheme="minorHAnsi" w:cstheme="minorBidi"/>
              <w:noProof/>
              <w:sz w:val="22"/>
              <w:szCs w:val="22"/>
              <w:lang w:val="es-PE" w:eastAsia="es-PE" w:bidi="ar-SA"/>
            </w:rPr>
          </w:pPr>
          <w:hyperlink w:anchor="_Toc57658797" w:history="1">
            <w:r w:rsidRPr="002E0F12">
              <w:rPr>
                <w:rStyle w:val="Hipervnculo"/>
                <w:noProof/>
              </w:rPr>
              <w:t>Protocolo de Intercambio de datos SOAP</w:t>
            </w:r>
            <w:r>
              <w:rPr>
                <w:noProof/>
                <w:webHidden/>
              </w:rPr>
              <w:tab/>
            </w:r>
            <w:r>
              <w:rPr>
                <w:noProof/>
                <w:webHidden/>
              </w:rPr>
              <w:fldChar w:fldCharType="begin"/>
            </w:r>
            <w:r>
              <w:rPr>
                <w:noProof/>
                <w:webHidden/>
              </w:rPr>
              <w:instrText xml:space="preserve"> PAGEREF _Toc57658797 \h </w:instrText>
            </w:r>
            <w:r>
              <w:rPr>
                <w:noProof/>
                <w:webHidden/>
              </w:rPr>
            </w:r>
            <w:r>
              <w:rPr>
                <w:noProof/>
                <w:webHidden/>
              </w:rPr>
              <w:fldChar w:fldCharType="separate"/>
            </w:r>
            <w:r>
              <w:rPr>
                <w:noProof/>
                <w:webHidden/>
              </w:rPr>
              <w:t>38</w:t>
            </w:r>
            <w:r>
              <w:rPr>
                <w:noProof/>
                <w:webHidden/>
              </w:rPr>
              <w:fldChar w:fldCharType="end"/>
            </w:r>
          </w:hyperlink>
        </w:p>
        <w:p w14:paraId="63385396" w14:textId="777BD4EB" w:rsidR="0031168C" w:rsidRDefault="0031168C">
          <w:pPr>
            <w:pStyle w:val="TDC2"/>
            <w:tabs>
              <w:tab w:val="right" w:leader="dot" w:pos="9064"/>
            </w:tabs>
            <w:rPr>
              <w:rFonts w:asciiTheme="minorHAnsi" w:eastAsiaTheme="minorEastAsia" w:hAnsiTheme="minorHAnsi" w:cstheme="minorBidi"/>
              <w:noProof/>
              <w:sz w:val="22"/>
              <w:szCs w:val="22"/>
              <w:lang w:val="es-PE" w:eastAsia="es-PE" w:bidi="ar-SA"/>
            </w:rPr>
          </w:pPr>
          <w:hyperlink w:anchor="_Toc57658798" w:history="1">
            <w:r w:rsidRPr="002E0F12">
              <w:rPr>
                <w:rStyle w:val="Hipervnculo"/>
                <w:noProof/>
              </w:rPr>
              <w:t>Meta-Lenguaje XML</w:t>
            </w:r>
            <w:r>
              <w:rPr>
                <w:noProof/>
                <w:webHidden/>
              </w:rPr>
              <w:tab/>
            </w:r>
            <w:r>
              <w:rPr>
                <w:noProof/>
                <w:webHidden/>
              </w:rPr>
              <w:fldChar w:fldCharType="begin"/>
            </w:r>
            <w:r>
              <w:rPr>
                <w:noProof/>
                <w:webHidden/>
              </w:rPr>
              <w:instrText xml:space="preserve"> PAGEREF _Toc57658798 \h </w:instrText>
            </w:r>
            <w:r>
              <w:rPr>
                <w:noProof/>
                <w:webHidden/>
              </w:rPr>
            </w:r>
            <w:r>
              <w:rPr>
                <w:noProof/>
                <w:webHidden/>
              </w:rPr>
              <w:fldChar w:fldCharType="separate"/>
            </w:r>
            <w:r>
              <w:rPr>
                <w:noProof/>
                <w:webHidden/>
              </w:rPr>
              <w:t>38</w:t>
            </w:r>
            <w:r>
              <w:rPr>
                <w:noProof/>
                <w:webHidden/>
              </w:rPr>
              <w:fldChar w:fldCharType="end"/>
            </w:r>
          </w:hyperlink>
        </w:p>
        <w:p w14:paraId="02EB7E1C" w14:textId="1A235677" w:rsidR="0031168C" w:rsidRDefault="0031168C">
          <w:pPr>
            <w:pStyle w:val="TDC2"/>
            <w:tabs>
              <w:tab w:val="right" w:leader="dot" w:pos="9064"/>
            </w:tabs>
            <w:rPr>
              <w:rFonts w:asciiTheme="minorHAnsi" w:eastAsiaTheme="minorEastAsia" w:hAnsiTheme="minorHAnsi" w:cstheme="minorBidi"/>
              <w:noProof/>
              <w:sz w:val="22"/>
              <w:szCs w:val="22"/>
              <w:lang w:val="es-PE" w:eastAsia="es-PE" w:bidi="ar-SA"/>
            </w:rPr>
          </w:pPr>
          <w:hyperlink w:anchor="_Toc57658799" w:history="1">
            <w:r w:rsidRPr="002E0F12">
              <w:rPr>
                <w:rStyle w:val="Hipervnculo"/>
                <w:noProof/>
              </w:rPr>
              <w:t>Notación de Objeto de JavaScript JSON</w:t>
            </w:r>
            <w:r>
              <w:rPr>
                <w:noProof/>
                <w:webHidden/>
              </w:rPr>
              <w:tab/>
            </w:r>
            <w:r>
              <w:rPr>
                <w:noProof/>
                <w:webHidden/>
              </w:rPr>
              <w:fldChar w:fldCharType="begin"/>
            </w:r>
            <w:r>
              <w:rPr>
                <w:noProof/>
                <w:webHidden/>
              </w:rPr>
              <w:instrText xml:space="preserve"> PAGEREF _Toc57658799 \h </w:instrText>
            </w:r>
            <w:r>
              <w:rPr>
                <w:noProof/>
                <w:webHidden/>
              </w:rPr>
            </w:r>
            <w:r>
              <w:rPr>
                <w:noProof/>
                <w:webHidden/>
              </w:rPr>
              <w:fldChar w:fldCharType="separate"/>
            </w:r>
            <w:r>
              <w:rPr>
                <w:noProof/>
                <w:webHidden/>
              </w:rPr>
              <w:t>38</w:t>
            </w:r>
            <w:r>
              <w:rPr>
                <w:noProof/>
                <w:webHidden/>
              </w:rPr>
              <w:fldChar w:fldCharType="end"/>
            </w:r>
          </w:hyperlink>
        </w:p>
        <w:p w14:paraId="1F5198C5" w14:textId="65AEA9A1" w:rsidR="0031168C" w:rsidRDefault="0031168C">
          <w:pPr>
            <w:pStyle w:val="TDC2"/>
            <w:tabs>
              <w:tab w:val="right" w:leader="dot" w:pos="9064"/>
            </w:tabs>
            <w:rPr>
              <w:rFonts w:asciiTheme="minorHAnsi" w:eastAsiaTheme="minorEastAsia" w:hAnsiTheme="minorHAnsi" w:cstheme="minorBidi"/>
              <w:noProof/>
              <w:sz w:val="22"/>
              <w:szCs w:val="22"/>
              <w:lang w:val="es-PE" w:eastAsia="es-PE" w:bidi="ar-SA"/>
            </w:rPr>
          </w:pPr>
          <w:hyperlink w:anchor="_Toc57658800" w:history="1">
            <w:r w:rsidRPr="002E0F12">
              <w:rPr>
                <w:rStyle w:val="Hipervnculo"/>
                <w:noProof/>
              </w:rPr>
              <w:t>Web Scraping</w:t>
            </w:r>
            <w:r>
              <w:rPr>
                <w:noProof/>
                <w:webHidden/>
              </w:rPr>
              <w:tab/>
            </w:r>
            <w:r>
              <w:rPr>
                <w:noProof/>
                <w:webHidden/>
              </w:rPr>
              <w:fldChar w:fldCharType="begin"/>
            </w:r>
            <w:r>
              <w:rPr>
                <w:noProof/>
                <w:webHidden/>
              </w:rPr>
              <w:instrText xml:space="preserve"> PAGEREF _Toc57658800 \h </w:instrText>
            </w:r>
            <w:r>
              <w:rPr>
                <w:noProof/>
                <w:webHidden/>
              </w:rPr>
            </w:r>
            <w:r>
              <w:rPr>
                <w:noProof/>
                <w:webHidden/>
              </w:rPr>
              <w:fldChar w:fldCharType="separate"/>
            </w:r>
            <w:r>
              <w:rPr>
                <w:noProof/>
                <w:webHidden/>
              </w:rPr>
              <w:t>39</w:t>
            </w:r>
            <w:r>
              <w:rPr>
                <w:noProof/>
                <w:webHidden/>
              </w:rPr>
              <w:fldChar w:fldCharType="end"/>
            </w:r>
          </w:hyperlink>
        </w:p>
        <w:p w14:paraId="185E7192" w14:textId="6ECB4CB1" w:rsidR="0031168C" w:rsidRDefault="0031168C">
          <w:pPr>
            <w:pStyle w:val="TDC2"/>
            <w:tabs>
              <w:tab w:val="right" w:leader="dot" w:pos="9064"/>
            </w:tabs>
            <w:rPr>
              <w:rFonts w:asciiTheme="minorHAnsi" w:eastAsiaTheme="minorEastAsia" w:hAnsiTheme="minorHAnsi" w:cstheme="minorBidi"/>
              <w:noProof/>
              <w:sz w:val="22"/>
              <w:szCs w:val="22"/>
              <w:lang w:val="es-PE" w:eastAsia="es-PE" w:bidi="ar-SA"/>
            </w:rPr>
          </w:pPr>
          <w:hyperlink w:anchor="_Toc57658801" w:history="1">
            <w:r w:rsidRPr="002E0F12">
              <w:rPr>
                <w:rStyle w:val="Hipervnculo"/>
                <w:noProof/>
              </w:rPr>
              <w:t>Python IDLE</w:t>
            </w:r>
            <w:r>
              <w:rPr>
                <w:noProof/>
                <w:webHidden/>
              </w:rPr>
              <w:tab/>
            </w:r>
            <w:r>
              <w:rPr>
                <w:noProof/>
                <w:webHidden/>
              </w:rPr>
              <w:fldChar w:fldCharType="begin"/>
            </w:r>
            <w:r>
              <w:rPr>
                <w:noProof/>
                <w:webHidden/>
              </w:rPr>
              <w:instrText xml:space="preserve"> PAGEREF _Toc57658801 \h </w:instrText>
            </w:r>
            <w:r>
              <w:rPr>
                <w:noProof/>
                <w:webHidden/>
              </w:rPr>
            </w:r>
            <w:r>
              <w:rPr>
                <w:noProof/>
                <w:webHidden/>
              </w:rPr>
              <w:fldChar w:fldCharType="separate"/>
            </w:r>
            <w:r>
              <w:rPr>
                <w:noProof/>
                <w:webHidden/>
              </w:rPr>
              <w:t>39</w:t>
            </w:r>
            <w:r>
              <w:rPr>
                <w:noProof/>
                <w:webHidden/>
              </w:rPr>
              <w:fldChar w:fldCharType="end"/>
            </w:r>
          </w:hyperlink>
        </w:p>
        <w:p w14:paraId="7A37BAC3" w14:textId="63403905" w:rsidR="0031168C" w:rsidRDefault="0031168C">
          <w:pPr>
            <w:pStyle w:val="TDC2"/>
            <w:tabs>
              <w:tab w:val="right" w:leader="dot" w:pos="9064"/>
            </w:tabs>
            <w:rPr>
              <w:rFonts w:asciiTheme="minorHAnsi" w:eastAsiaTheme="minorEastAsia" w:hAnsiTheme="minorHAnsi" w:cstheme="minorBidi"/>
              <w:noProof/>
              <w:sz w:val="22"/>
              <w:szCs w:val="22"/>
              <w:lang w:val="es-PE" w:eastAsia="es-PE" w:bidi="ar-SA"/>
            </w:rPr>
          </w:pPr>
          <w:hyperlink w:anchor="_Toc57658802" w:history="1">
            <w:r w:rsidRPr="002E0F12">
              <w:rPr>
                <w:rStyle w:val="Hipervnculo"/>
                <w:noProof/>
              </w:rPr>
              <w:t>Lenguaje de programación JAVA</w:t>
            </w:r>
            <w:r>
              <w:rPr>
                <w:noProof/>
                <w:webHidden/>
              </w:rPr>
              <w:tab/>
            </w:r>
            <w:r>
              <w:rPr>
                <w:noProof/>
                <w:webHidden/>
              </w:rPr>
              <w:fldChar w:fldCharType="begin"/>
            </w:r>
            <w:r>
              <w:rPr>
                <w:noProof/>
                <w:webHidden/>
              </w:rPr>
              <w:instrText xml:space="preserve"> PAGEREF _Toc57658802 \h </w:instrText>
            </w:r>
            <w:r>
              <w:rPr>
                <w:noProof/>
                <w:webHidden/>
              </w:rPr>
            </w:r>
            <w:r>
              <w:rPr>
                <w:noProof/>
                <w:webHidden/>
              </w:rPr>
              <w:fldChar w:fldCharType="separate"/>
            </w:r>
            <w:r>
              <w:rPr>
                <w:noProof/>
                <w:webHidden/>
              </w:rPr>
              <w:t>39</w:t>
            </w:r>
            <w:r>
              <w:rPr>
                <w:noProof/>
                <w:webHidden/>
              </w:rPr>
              <w:fldChar w:fldCharType="end"/>
            </w:r>
          </w:hyperlink>
        </w:p>
        <w:p w14:paraId="4704CB0B" w14:textId="6F58C8D9" w:rsidR="0031168C" w:rsidRDefault="0031168C">
          <w:pPr>
            <w:pStyle w:val="TDC2"/>
            <w:tabs>
              <w:tab w:val="right" w:leader="dot" w:pos="9064"/>
            </w:tabs>
            <w:rPr>
              <w:rFonts w:asciiTheme="minorHAnsi" w:eastAsiaTheme="minorEastAsia" w:hAnsiTheme="minorHAnsi" w:cstheme="minorBidi"/>
              <w:noProof/>
              <w:sz w:val="22"/>
              <w:szCs w:val="22"/>
              <w:lang w:val="es-PE" w:eastAsia="es-PE" w:bidi="ar-SA"/>
            </w:rPr>
          </w:pPr>
          <w:hyperlink w:anchor="_Toc57658803" w:history="1">
            <w:r w:rsidRPr="002E0F12">
              <w:rPr>
                <w:rStyle w:val="Hipervnculo"/>
                <w:noProof/>
              </w:rPr>
              <w:t>Gestor de base de datos SQL SERVER 2017</w:t>
            </w:r>
            <w:r>
              <w:rPr>
                <w:noProof/>
                <w:webHidden/>
              </w:rPr>
              <w:tab/>
            </w:r>
            <w:r>
              <w:rPr>
                <w:noProof/>
                <w:webHidden/>
              </w:rPr>
              <w:fldChar w:fldCharType="begin"/>
            </w:r>
            <w:r>
              <w:rPr>
                <w:noProof/>
                <w:webHidden/>
              </w:rPr>
              <w:instrText xml:space="preserve"> PAGEREF _Toc57658803 \h </w:instrText>
            </w:r>
            <w:r>
              <w:rPr>
                <w:noProof/>
                <w:webHidden/>
              </w:rPr>
            </w:r>
            <w:r>
              <w:rPr>
                <w:noProof/>
                <w:webHidden/>
              </w:rPr>
              <w:fldChar w:fldCharType="separate"/>
            </w:r>
            <w:r>
              <w:rPr>
                <w:noProof/>
                <w:webHidden/>
              </w:rPr>
              <w:t>39</w:t>
            </w:r>
            <w:r>
              <w:rPr>
                <w:noProof/>
                <w:webHidden/>
              </w:rPr>
              <w:fldChar w:fldCharType="end"/>
            </w:r>
          </w:hyperlink>
        </w:p>
        <w:p w14:paraId="1DEE36BF" w14:textId="0560350D" w:rsidR="0031168C" w:rsidRDefault="0031168C">
          <w:pPr>
            <w:pStyle w:val="TDC2"/>
            <w:tabs>
              <w:tab w:val="right" w:leader="dot" w:pos="9064"/>
            </w:tabs>
            <w:rPr>
              <w:rFonts w:asciiTheme="minorHAnsi" w:eastAsiaTheme="minorEastAsia" w:hAnsiTheme="minorHAnsi" w:cstheme="minorBidi"/>
              <w:noProof/>
              <w:sz w:val="22"/>
              <w:szCs w:val="22"/>
              <w:lang w:val="es-PE" w:eastAsia="es-PE" w:bidi="ar-SA"/>
            </w:rPr>
          </w:pPr>
          <w:hyperlink w:anchor="_Toc57658804" w:history="1">
            <w:r w:rsidRPr="002E0F12">
              <w:rPr>
                <w:rStyle w:val="Hipervnculo"/>
                <w:noProof/>
              </w:rPr>
              <w:t>Generador de Reportes RAVE REPORTS</w:t>
            </w:r>
            <w:r>
              <w:rPr>
                <w:noProof/>
                <w:webHidden/>
              </w:rPr>
              <w:tab/>
            </w:r>
            <w:r>
              <w:rPr>
                <w:noProof/>
                <w:webHidden/>
              </w:rPr>
              <w:fldChar w:fldCharType="begin"/>
            </w:r>
            <w:r>
              <w:rPr>
                <w:noProof/>
                <w:webHidden/>
              </w:rPr>
              <w:instrText xml:space="preserve"> PAGEREF _Toc57658804 \h </w:instrText>
            </w:r>
            <w:r>
              <w:rPr>
                <w:noProof/>
                <w:webHidden/>
              </w:rPr>
            </w:r>
            <w:r>
              <w:rPr>
                <w:noProof/>
                <w:webHidden/>
              </w:rPr>
              <w:fldChar w:fldCharType="separate"/>
            </w:r>
            <w:r>
              <w:rPr>
                <w:noProof/>
                <w:webHidden/>
              </w:rPr>
              <w:t>39</w:t>
            </w:r>
            <w:r>
              <w:rPr>
                <w:noProof/>
                <w:webHidden/>
              </w:rPr>
              <w:fldChar w:fldCharType="end"/>
            </w:r>
          </w:hyperlink>
        </w:p>
        <w:p w14:paraId="56B6F761" w14:textId="0A19C532" w:rsidR="0031168C" w:rsidRDefault="0031168C">
          <w:pPr>
            <w:pStyle w:val="TDC2"/>
            <w:tabs>
              <w:tab w:val="right" w:leader="dot" w:pos="9064"/>
            </w:tabs>
            <w:rPr>
              <w:rFonts w:asciiTheme="minorHAnsi" w:eastAsiaTheme="minorEastAsia" w:hAnsiTheme="minorHAnsi" w:cstheme="minorBidi"/>
              <w:noProof/>
              <w:sz w:val="22"/>
              <w:szCs w:val="22"/>
              <w:lang w:val="es-PE" w:eastAsia="es-PE" w:bidi="ar-SA"/>
            </w:rPr>
          </w:pPr>
          <w:hyperlink w:anchor="_Toc57658805" w:history="1">
            <w:r w:rsidRPr="002E0F12">
              <w:rPr>
                <w:rStyle w:val="Hipervnculo"/>
                <w:noProof/>
              </w:rPr>
              <w:t>Aplicación Orientada a Servicio y transferencia de datos SOAP UI</w:t>
            </w:r>
            <w:r>
              <w:rPr>
                <w:noProof/>
                <w:webHidden/>
              </w:rPr>
              <w:tab/>
            </w:r>
            <w:r>
              <w:rPr>
                <w:noProof/>
                <w:webHidden/>
              </w:rPr>
              <w:fldChar w:fldCharType="begin"/>
            </w:r>
            <w:r>
              <w:rPr>
                <w:noProof/>
                <w:webHidden/>
              </w:rPr>
              <w:instrText xml:space="preserve"> PAGEREF _Toc57658805 \h </w:instrText>
            </w:r>
            <w:r>
              <w:rPr>
                <w:noProof/>
                <w:webHidden/>
              </w:rPr>
            </w:r>
            <w:r>
              <w:rPr>
                <w:noProof/>
                <w:webHidden/>
              </w:rPr>
              <w:fldChar w:fldCharType="separate"/>
            </w:r>
            <w:r>
              <w:rPr>
                <w:noProof/>
                <w:webHidden/>
              </w:rPr>
              <w:t>40</w:t>
            </w:r>
            <w:r>
              <w:rPr>
                <w:noProof/>
                <w:webHidden/>
              </w:rPr>
              <w:fldChar w:fldCharType="end"/>
            </w:r>
          </w:hyperlink>
        </w:p>
        <w:p w14:paraId="443D34B5" w14:textId="17C4ABFE" w:rsidR="0031168C" w:rsidRDefault="0031168C">
          <w:pPr>
            <w:pStyle w:val="TDC2"/>
            <w:tabs>
              <w:tab w:val="right" w:leader="dot" w:pos="9064"/>
            </w:tabs>
            <w:rPr>
              <w:rFonts w:asciiTheme="minorHAnsi" w:eastAsiaTheme="minorEastAsia" w:hAnsiTheme="minorHAnsi" w:cstheme="minorBidi"/>
              <w:noProof/>
              <w:sz w:val="22"/>
              <w:szCs w:val="22"/>
              <w:lang w:val="es-PE" w:eastAsia="es-PE" w:bidi="ar-SA"/>
            </w:rPr>
          </w:pPr>
          <w:hyperlink w:anchor="_Toc57658806" w:history="1">
            <w:r w:rsidRPr="002E0F12">
              <w:rPr>
                <w:rStyle w:val="Hipervnculo"/>
                <w:noProof/>
              </w:rPr>
              <w:t>API DRIVE</w:t>
            </w:r>
            <w:r>
              <w:rPr>
                <w:noProof/>
                <w:webHidden/>
              </w:rPr>
              <w:tab/>
            </w:r>
            <w:r>
              <w:rPr>
                <w:noProof/>
                <w:webHidden/>
              </w:rPr>
              <w:fldChar w:fldCharType="begin"/>
            </w:r>
            <w:r>
              <w:rPr>
                <w:noProof/>
                <w:webHidden/>
              </w:rPr>
              <w:instrText xml:space="preserve"> PAGEREF _Toc57658806 \h </w:instrText>
            </w:r>
            <w:r>
              <w:rPr>
                <w:noProof/>
                <w:webHidden/>
              </w:rPr>
            </w:r>
            <w:r>
              <w:rPr>
                <w:noProof/>
                <w:webHidden/>
              </w:rPr>
              <w:fldChar w:fldCharType="separate"/>
            </w:r>
            <w:r>
              <w:rPr>
                <w:noProof/>
                <w:webHidden/>
              </w:rPr>
              <w:t>40</w:t>
            </w:r>
            <w:r>
              <w:rPr>
                <w:noProof/>
                <w:webHidden/>
              </w:rPr>
              <w:fldChar w:fldCharType="end"/>
            </w:r>
          </w:hyperlink>
        </w:p>
        <w:p w14:paraId="7B1BCFE1" w14:textId="4651954C" w:rsidR="0031168C" w:rsidRDefault="0031168C">
          <w:pPr>
            <w:pStyle w:val="TDC1"/>
            <w:tabs>
              <w:tab w:val="right" w:leader="dot" w:pos="9064"/>
            </w:tabs>
            <w:rPr>
              <w:rFonts w:asciiTheme="minorHAnsi" w:eastAsiaTheme="minorEastAsia" w:hAnsiTheme="minorHAnsi" w:cstheme="minorBidi"/>
              <w:b w:val="0"/>
              <w:bCs w:val="0"/>
              <w:noProof/>
              <w:sz w:val="22"/>
              <w:szCs w:val="22"/>
              <w:lang w:val="es-PE" w:eastAsia="es-PE" w:bidi="ar-SA"/>
            </w:rPr>
          </w:pPr>
          <w:hyperlink w:anchor="_Toc57658807" w:history="1">
            <w:r w:rsidRPr="002E0F12">
              <w:rPr>
                <w:rStyle w:val="Hipervnculo"/>
                <w:noProof/>
              </w:rPr>
              <w:t>DESARROLLO DE LAS PRACTICAS</w:t>
            </w:r>
            <w:r>
              <w:rPr>
                <w:noProof/>
                <w:webHidden/>
              </w:rPr>
              <w:tab/>
            </w:r>
            <w:r>
              <w:rPr>
                <w:noProof/>
                <w:webHidden/>
              </w:rPr>
              <w:fldChar w:fldCharType="begin"/>
            </w:r>
            <w:r>
              <w:rPr>
                <w:noProof/>
                <w:webHidden/>
              </w:rPr>
              <w:instrText xml:space="preserve"> PAGEREF _Toc57658807 \h </w:instrText>
            </w:r>
            <w:r>
              <w:rPr>
                <w:noProof/>
                <w:webHidden/>
              </w:rPr>
            </w:r>
            <w:r>
              <w:rPr>
                <w:noProof/>
                <w:webHidden/>
              </w:rPr>
              <w:fldChar w:fldCharType="separate"/>
            </w:r>
            <w:r>
              <w:rPr>
                <w:noProof/>
                <w:webHidden/>
              </w:rPr>
              <w:t>42</w:t>
            </w:r>
            <w:r>
              <w:rPr>
                <w:noProof/>
                <w:webHidden/>
              </w:rPr>
              <w:fldChar w:fldCharType="end"/>
            </w:r>
          </w:hyperlink>
        </w:p>
        <w:p w14:paraId="7502D98E" w14:textId="31D17284" w:rsidR="0031168C" w:rsidRDefault="0031168C">
          <w:pPr>
            <w:pStyle w:val="TDC2"/>
            <w:tabs>
              <w:tab w:val="right" w:leader="dot" w:pos="9064"/>
            </w:tabs>
            <w:rPr>
              <w:rFonts w:asciiTheme="minorHAnsi" w:eastAsiaTheme="minorEastAsia" w:hAnsiTheme="minorHAnsi" w:cstheme="minorBidi"/>
              <w:noProof/>
              <w:sz w:val="22"/>
              <w:szCs w:val="22"/>
              <w:lang w:val="es-PE" w:eastAsia="es-PE" w:bidi="ar-SA"/>
            </w:rPr>
          </w:pPr>
          <w:hyperlink w:anchor="_Toc57658808" w:history="1">
            <w:r w:rsidRPr="002E0F12">
              <w:rPr>
                <w:rStyle w:val="Hipervnculo"/>
                <w:noProof/>
              </w:rPr>
              <w:t>Implementación de sistemas de información para la DEMUNA</w:t>
            </w:r>
            <w:r>
              <w:rPr>
                <w:noProof/>
                <w:webHidden/>
              </w:rPr>
              <w:tab/>
            </w:r>
            <w:r>
              <w:rPr>
                <w:noProof/>
                <w:webHidden/>
              </w:rPr>
              <w:fldChar w:fldCharType="begin"/>
            </w:r>
            <w:r>
              <w:rPr>
                <w:noProof/>
                <w:webHidden/>
              </w:rPr>
              <w:instrText xml:space="preserve"> PAGEREF _Toc57658808 \h </w:instrText>
            </w:r>
            <w:r>
              <w:rPr>
                <w:noProof/>
                <w:webHidden/>
              </w:rPr>
            </w:r>
            <w:r>
              <w:rPr>
                <w:noProof/>
                <w:webHidden/>
              </w:rPr>
              <w:fldChar w:fldCharType="separate"/>
            </w:r>
            <w:r>
              <w:rPr>
                <w:noProof/>
                <w:webHidden/>
              </w:rPr>
              <w:t>42</w:t>
            </w:r>
            <w:r>
              <w:rPr>
                <w:noProof/>
                <w:webHidden/>
              </w:rPr>
              <w:fldChar w:fldCharType="end"/>
            </w:r>
          </w:hyperlink>
        </w:p>
        <w:p w14:paraId="09610F4E" w14:textId="2EC4C491" w:rsidR="0031168C" w:rsidRDefault="0031168C">
          <w:pPr>
            <w:pStyle w:val="TDC2"/>
            <w:tabs>
              <w:tab w:val="right" w:leader="dot" w:pos="9064"/>
            </w:tabs>
            <w:rPr>
              <w:rFonts w:asciiTheme="minorHAnsi" w:eastAsiaTheme="minorEastAsia" w:hAnsiTheme="minorHAnsi" w:cstheme="minorBidi"/>
              <w:noProof/>
              <w:sz w:val="22"/>
              <w:szCs w:val="22"/>
              <w:lang w:val="es-PE" w:eastAsia="es-PE" w:bidi="ar-SA"/>
            </w:rPr>
          </w:pPr>
          <w:hyperlink w:anchor="_Toc57658809" w:history="1">
            <w:r w:rsidRPr="002E0F12">
              <w:rPr>
                <w:rStyle w:val="Hipervnculo"/>
                <w:noProof/>
              </w:rPr>
              <w:t>Implementación del Sistema de facturación electrónica y envío a la SUNAT</w:t>
            </w:r>
            <w:r>
              <w:rPr>
                <w:noProof/>
                <w:webHidden/>
              </w:rPr>
              <w:tab/>
            </w:r>
            <w:r>
              <w:rPr>
                <w:noProof/>
                <w:webHidden/>
              </w:rPr>
              <w:fldChar w:fldCharType="begin"/>
            </w:r>
            <w:r>
              <w:rPr>
                <w:noProof/>
                <w:webHidden/>
              </w:rPr>
              <w:instrText xml:space="preserve"> PAGEREF _Toc57658809 \h </w:instrText>
            </w:r>
            <w:r>
              <w:rPr>
                <w:noProof/>
                <w:webHidden/>
              </w:rPr>
            </w:r>
            <w:r>
              <w:rPr>
                <w:noProof/>
                <w:webHidden/>
              </w:rPr>
              <w:fldChar w:fldCharType="separate"/>
            </w:r>
            <w:r>
              <w:rPr>
                <w:noProof/>
                <w:webHidden/>
              </w:rPr>
              <w:t>50</w:t>
            </w:r>
            <w:r>
              <w:rPr>
                <w:noProof/>
                <w:webHidden/>
              </w:rPr>
              <w:fldChar w:fldCharType="end"/>
            </w:r>
          </w:hyperlink>
        </w:p>
        <w:p w14:paraId="6B94DA68" w14:textId="702A2E6B" w:rsidR="0031168C" w:rsidRDefault="0031168C">
          <w:pPr>
            <w:pStyle w:val="TDC1"/>
            <w:tabs>
              <w:tab w:val="right" w:leader="dot" w:pos="9064"/>
            </w:tabs>
            <w:rPr>
              <w:rFonts w:asciiTheme="minorHAnsi" w:eastAsiaTheme="minorEastAsia" w:hAnsiTheme="minorHAnsi" w:cstheme="minorBidi"/>
              <w:b w:val="0"/>
              <w:bCs w:val="0"/>
              <w:noProof/>
              <w:sz w:val="22"/>
              <w:szCs w:val="22"/>
              <w:lang w:val="es-PE" w:eastAsia="es-PE" w:bidi="ar-SA"/>
            </w:rPr>
          </w:pPr>
          <w:hyperlink w:anchor="_Toc57658810" w:history="1">
            <w:r w:rsidRPr="002E0F12">
              <w:rPr>
                <w:rStyle w:val="Hipervnculo"/>
                <w:noProof/>
              </w:rPr>
              <w:t>CONCLUSIONES</w:t>
            </w:r>
            <w:r>
              <w:rPr>
                <w:noProof/>
                <w:webHidden/>
              </w:rPr>
              <w:tab/>
            </w:r>
            <w:r>
              <w:rPr>
                <w:noProof/>
                <w:webHidden/>
              </w:rPr>
              <w:fldChar w:fldCharType="begin"/>
            </w:r>
            <w:r>
              <w:rPr>
                <w:noProof/>
                <w:webHidden/>
              </w:rPr>
              <w:instrText xml:space="preserve"> PAGEREF _Toc57658810 \h </w:instrText>
            </w:r>
            <w:r>
              <w:rPr>
                <w:noProof/>
                <w:webHidden/>
              </w:rPr>
            </w:r>
            <w:r>
              <w:rPr>
                <w:noProof/>
                <w:webHidden/>
              </w:rPr>
              <w:fldChar w:fldCharType="separate"/>
            </w:r>
            <w:r>
              <w:rPr>
                <w:noProof/>
                <w:webHidden/>
              </w:rPr>
              <w:t>67</w:t>
            </w:r>
            <w:r>
              <w:rPr>
                <w:noProof/>
                <w:webHidden/>
              </w:rPr>
              <w:fldChar w:fldCharType="end"/>
            </w:r>
          </w:hyperlink>
        </w:p>
        <w:p w14:paraId="488BB507" w14:textId="4D951040" w:rsidR="0031168C" w:rsidRDefault="0031168C">
          <w:pPr>
            <w:pStyle w:val="TDC1"/>
            <w:tabs>
              <w:tab w:val="right" w:leader="dot" w:pos="9064"/>
            </w:tabs>
            <w:rPr>
              <w:rFonts w:asciiTheme="minorHAnsi" w:eastAsiaTheme="minorEastAsia" w:hAnsiTheme="minorHAnsi" w:cstheme="minorBidi"/>
              <w:b w:val="0"/>
              <w:bCs w:val="0"/>
              <w:noProof/>
              <w:sz w:val="22"/>
              <w:szCs w:val="22"/>
              <w:lang w:val="es-PE" w:eastAsia="es-PE" w:bidi="ar-SA"/>
            </w:rPr>
          </w:pPr>
          <w:hyperlink w:anchor="_Toc57658811" w:history="1">
            <w:r w:rsidRPr="002E0F12">
              <w:rPr>
                <w:rStyle w:val="Hipervnculo"/>
                <w:noProof/>
              </w:rPr>
              <w:t>RECOMENDACIONES</w:t>
            </w:r>
            <w:r>
              <w:rPr>
                <w:noProof/>
                <w:webHidden/>
              </w:rPr>
              <w:tab/>
            </w:r>
            <w:r>
              <w:rPr>
                <w:noProof/>
                <w:webHidden/>
              </w:rPr>
              <w:fldChar w:fldCharType="begin"/>
            </w:r>
            <w:r>
              <w:rPr>
                <w:noProof/>
                <w:webHidden/>
              </w:rPr>
              <w:instrText xml:space="preserve"> PAGEREF _Toc57658811 \h </w:instrText>
            </w:r>
            <w:r>
              <w:rPr>
                <w:noProof/>
                <w:webHidden/>
              </w:rPr>
            </w:r>
            <w:r>
              <w:rPr>
                <w:noProof/>
                <w:webHidden/>
              </w:rPr>
              <w:fldChar w:fldCharType="separate"/>
            </w:r>
            <w:r>
              <w:rPr>
                <w:noProof/>
                <w:webHidden/>
              </w:rPr>
              <w:t>68</w:t>
            </w:r>
            <w:r>
              <w:rPr>
                <w:noProof/>
                <w:webHidden/>
              </w:rPr>
              <w:fldChar w:fldCharType="end"/>
            </w:r>
          </w:hyperlink>
        </w:p>
        <w:p w14:paraId="32ACA117" w14:textId="3975D024" w:rsidR="0031168C" w:rsidRDefault="0031168C">
          <w:pPr>
            <w:pStyle w:val="TDC1"/>
            <w:tabs>
              <w:tab w:val="right" w:leader="dot" w:pos="9064"/>
            </w:tabs>
            <w:rPr>
              <w:rFonts w:asciiTheme="minorHAnsi" w:eastAsiaTheme="minorEastAsia" w:hAnsiTheme="minorHAnsi" w:cstheme="minorBidi"/>
              <w:b w:val="0"/>
              <w:bCs w:val="0"/>
              <w:noProof/>
              <w:sz w:val="22"/>
              <w:szCs w:val="22"/>
              <w:lang w:val="es-PE" w:eastAsia="es-PE" w:bidi="ar-SA"/>
            </w:rPr>
          </w:pPr>
          <w:hyperlink w:anchor="_Toc57658812" w:history="1">
            <w:r w:rsidRPr="002E0F12">
              <w:rPr>
                <w:rStyle w:val="Hipervnculo"/>
                <w:noProof/>
              </w:rPr>
              <w:t>BIBLIOGRAFÍA</w:t>
            </w:r>
            <w:r>
              <w:rPr>
                <w:noProof/>
                <w:webHidden/>
              </w:rPr>
              <w:tab/>
            </w:r>
            <w:r>
              <w:rPr>
                <w:noProof/>
                <w:webHidden/>
              </w:rPr>
              <w:fldChar w:fldCharType="begin"/>
            </w:r>
            <w:r>
              <w:rPr>
                <w:noProof/>
                <w:webHidden/>
              </w:rPr>
              <w:instrText xml:space="preserve"> PAGEREF _Toc57658812 \h </w:instrText>
            </w:r>
            <w:r>
              <w:rPr>
                <w:noProof/>
                <w:webHidden/>
              </w:rPr>
            </w:r>
            <w:r>
              <w:rPr>
                <w:noProof/>
                <w:webHidden/>
              </w:rPr>
              <w:fldChar w:fldCharType="separate"/>
            </w:r>
            <w:r>
              <w:rPr>
                <w:noProof/>
                <w:webHidden/>
              </w:rPr>
              <w:t>69</w:t>
            </w:r>
            <w:r>
              <w:rPr>
                <w:noProof/>
                <w:webHidden/>
              </w:rPr>
              <w:fldChar w:fldCharType="end"/>
            </w:r>
          </w:hyperlink>
        </w:p>
        <w:p w14:paraId="23ACB724" w14:textId="1E27C94B" w:rsidR="0031168C" w:rsidRDefault="0031168C">
          <w:pPr>
            <w:pStyle w:val="TDC1"/>
            <w:tabs>
              <w:tab w:val="right" w:leader="dot" w:pos="9064"/>
            </w:tabs>
            <w:rPr>
              <w:rFonts w:asciiTheme="minorHAnsi" w:eastAsiaTheme="minorEastAsia" w:hAnsiTheme="minorHAnsi" w:cstheme="minorBidi"/>
              <w:b w:val="0"/>
              <w:bCs w:val="0"/>
              <w:noProof/>
              <w:sz w:val="22"/>
              <w:szCs w:val="22"/>
              <w:lang w:val="es-PE" w:eastAsia="es-PE" w:bidi="ar-SA"/>
            </w:rPr>
          </w:pPr>
          <w:hyperlink w:anchor="_Toc57658813" w:history="1">
            <w:r w:rsidRPr="002E0F12">
              <w:rPr>
                <w:rStyle w:val="Hipervnculo"/>
                <w:noProof/>
              </w:rPr>
              <w:t>ANEXOS</w:t>
            </w:r>
            <w:r>
              <w:rPr>
                <w:noProof/>
                <w:webHidden/>
              </w:rPr>
              <w:tab/>
            </w:r>
            <w:r>
              <w:rPr>
                <w:noProof/>
                <w:webHidden/>
              </w:rPr>
              <w:fldChar w:fldCharType="begin"/>
            </w:r>
            <w:r>
              <w:rPr>
                <w:noProof/>
                <w:webHidden/>
              </w:rPr>
              <w:instrText xml:space="preserve"> PAGEREF _Toc57658813 \h </w:instrText>
            </w:r>
            <w:r>
              <w:rPr>
                <w:noProof/>
                <w:webHidden/>
              </w:rPr>
            </w:r>
            <w:r>
              <w:rPr>
                <w:noProof/>
                <w:webHidden/>
              </w:rPr>
              <w:fldChar w:fldCharType="separate"/>
            </w:r>
            <w:r>
              <w:rPr>
                <w:noProof/>
                <w:webHidden/>
              </w:rPr>
              <w:t>71</w:t>
            </w:r>
            <w:r>
              <w:rPr>
                <w:noProof/>
                <w:webHidden/>
              </w:rPr>
              <w:fldChar w:fldCharType="end"/>
            </w:r>
          </w:hyperlink>
        </w:p>
        <w:p w14:paraId="7A0CCAF0" w14:textId="33FA9401" w:rsidR="00476DDD" w:rsidRDefault="00476DDD">
          <w:r>
            <w:rPr>
              <w:rFonts w:cstheme="minorHAnsi"/>
              <w:b/>
              <w:bCs/>
              <w:sz w:val="20"/>
              <w:szCs w:val="20"/>
            </w:rPr>
            <w:fldChar w:fldCharType="end"/>
          </w:r>
        </w:p>
      </w:sdtContent>
    </w:sdt>
    <w:p w14:paraId="7558F995" w14:textId="72CD6E69" w:rsidR="005C7B51" w:rsidRDefault="005C7B51" w:rsidP="003B0B2F">
      <w:pPr>
        <w:pStyle w:val="Textoindependiente"/>
      </w:pPr>
    </w:p>
    <w:p w14:paraId="4E119B91" w14:textId="77777777" w:rsidR="00DB0131" w:rsidRPr="006431EE" w:rsidRDefault="00DB0131" w:rsidP="003B0B2F">
      <w:pPr>
        <w:pStyle w:val="Textoindependiente"/>
        <w:sectPr w:rsidR="00DB0131" w:rsidRPr="006431EE" w:rsidSect="003B7BD9">
          <w:headerReference w:type="default" r:id="rId11"/>
          <w:footerReference w:type="default" r:id="rId12"/>
          <w:type w:val="continuous"/>
          <w:pgSz w:w="11910" w:h="16840"/>
          <w:pgMar w:top="567" w:right="1418" w:bottom="568" w:left="1418" w:header="720" w:footer="720" w:gutter="0"/>
          <w:pgNumType w:fmt="lowerRoman"/>
          <w:cols w:space="720"/>
        </w:sectPr>
      </w:pPr>
    </w:p>
    <w:p w14:paraId="6330406A" w14:textId="40DF131A" w:rsidR="005C7B51" w:rsidRPr="00766890" w:rsidRDefault="00766890" w:rsidP="00DB0131">
      <w:pPr>
        <w:pStyle w:val="Estilo1titulos"/>
      </w:pPr>
      <w:bookmarkStart w:id="2" w:name="_Toc57658746"/>
      <w:r>
        <w:lastRenderedPageBreak/>
        <w:t>Índi</w:t>
      </w:r>
      <w:r w:rsidR="005C7B51" w:rsidRPr="006431EE">
        <w:t>ce de figuras</w:t>
      </w:r>
      <w:bookmarkEnd w:id="2"/>
    </w:p>
    <w:p w14:paraId="04296570" w14:textId="77777777" w:rsidR="004F5DD9" w:rsidRPr="006431EE" w:rsidRDefault="004F5DD9" w:rsidP="0009278E">
      <w:pPr>
        <w:pStyle w:val="Sangradetextonormal"/>
        <w:ind w:left="0"/>
        <w:rPr>
          <w:sz w:val="24"/>
          <w:szCs w:val="24"/>
        </w:rPr>
      </w:pPr>
    </w:p>
    <w:p w14:paraId="754431C2" w14:textId="3DD7EC17" w:rsidR="00280F89" w:rsidRDefault="00A640EE">
      <w:pPr>
        <w:pStyle w:val="Tabladeilustraciones"/>
        <w:tabs>
          <w:tab w:val="right" w:leader="dot" w:pos="9064"/>
        </w:tabs>
        <w:rPr>
          <w:rFonts w:asciiTheme="minorHAnsi" w:eastAsiaTheme="minorEastAsia" w:hAnsiTheme="minorHAnsi" w:cstheme="minorBidi"/>
          <w:noProof/>
          <w:lang w:val="es-PR" w:eastAsia="es-PR" w:bidi="ar-SA"/>
        </w:rPr>
      </w:pPr>
      <w:r>
        <w:rPr>
          <w:sz w:val="24"/>
          <w:szCs w:val="24"/>
        </w:rPr>
        <w:fldChar w:fldCharType="begin"/>
      </w:r>
      <w:r>
        <w:rPr>
          <w:sz w:val="24"/>
          <w:szCs w:val="24"/>
        </w:rPr>
        <w:instrText xml:space="preserve"> TOC \h \z \c "Figura" </w:instrText>
      </w:r>
      <w:r>
        <w:rPr>
          <w:sz w:val="24"/>
          <w:szCs w:val="24"/>
        </w:rPr>
        <w:fldChar w:fldCharType="separate"/>
      </w:r>
      <w:hyperlink w:anchor="_Toc29366400" w:history="1">
        <w:r w:rsidR="00280F89" w:rsidRPr="008D5FEE">
          <w:rPr>
            <w:rStyle w:val="Hipervnculo"/>
            <w:noProof/>
          </w:rPr>
          <w:t>Figura 2.1. Organigrama CEC Guamán Poma de Ayala</w:t>
        </w:r>
        <w:r w:rsidR="00280F89">
          <w:rPr>
            <w:noProof/>
            <w:webHidden/>
          </w:rPr>
          <w:tab/>
        </w:r>
        <w:r w:rsidR="00280F89">
          <w:rPr>
            <w:noProof/>
            <w:webHidden/>
          </w:rPr>
          <w:fldChar w:fldCharType="begin"/>
        </w:r>
        <w:r w:rsidR="00280F89">
          <w:rPr>
            <w:noProof/>
            <w:webHidden/>
          </w:rPr>
          <w:instrText xml:space="preserve"> PAGEREF _Toc29366400 \h </w:instrText>
        </w:r>
        <w:r w:rsidR="00280F89">
          <w:rPr>
            <w:noProof/>
            <w:webHidden/>
          </w:rPr>
        </w:r>
        <w:r w:rsidR="00280F89">
          <w:rPr>
            <w:noProof/>
            <w:webHidden/>
          </w:rPr>
          <w:fldChar w:fldCharType="separate"/>
        </w:r>
        <w:r w:rsidR="00401E8F">
          <w:rPr>
            <w:noProof/>
            <w:webHidden/>
          </w:rPr>
          <w:t>14</w:t>
        </w:r>
        <w:r w:rsidR="00280F89">
          <w:rPr>
            <w:noProof/>
            <w:webHidden/>
          </w:rPr>
          <w:fldChar w:fldCharType="end"/>
        </w:r>
      </w:hyperlink>
    </w:p>
    <w:p w14:paraId="5435D2CA" w14:textId="65AD879D" w:rsidR="00280F89" w:rsidRDefault="00906FC5">
      <w:pPr>
        <w:pStyle w:val="Tabladeilustraciones"/>
        <w:tabs>
          <w:tab w:val="right" w:leader="dot" w:pos="9064"/>
        </w:tabs>
        <w:rPr>
          <w:rFonts w:asciiTheme="minorHAnsi" w:eastAsiaTheme="minorEastAsia" w:hAnsiTheme="minorHAnsi" w:cstheme="minorBidi"/>
          <w:noProof/>
          <w:lang w:val="es-PR" w:eastAsia="es-PR" w:bidi="ar-SA"/>
        </w:rPr>
      </w:pPr>
      <w:hyperlink w:anchor="_Toc29366401" w:history="1">
        <w:r w:rsidR="00280F89" w:rsidRPr="008D5FEE">
          <w:rPr>
            <w:rStyle w:val="Hipervnculo"/>
            <w:noProof/>
          </w:rPr>
          <w:t>Figura 2. Logo del software Composer.</w:t>
        </w:r>
        <w:r w:rsidR="00280F89">
          <w:rPr>
            <w:noProof/>
            <w:webHidden/>
          </w:rPr>
          <w:tab/>
        </w:r>
        <w:r w:rsidR="00280F89">
          <w:rPr>
            <w:noProof/>
            <w:webHidden/>
          </w:rPr>
          <w:fldChar w:fldCharType="begin"/>
        </w:r>
        <w:r w:rsidR="00280F89">
          <w:rPr>
            <w:noProof/>
            <w:webHidden/>
          </w:rPr>
          <w:instrText xml:space="preserve"> PAGEREF _Toc29366401 \h </w:instrText>
        </w:r>
        <w:r w:rsidR="00280F89">
          <w:rPr>
            <w:noProof/>
            <w:webHidden/>
          </w:rPr>
        </w:r>
        <w:r w:rsidR="00280F89">
          <w:rPr>
            <w:noProof/>
            <w:webHidden/>
          </w:rPr>
          <w:fldChar w:fldCharType="separate"/>
        </w:r>
        <w:r w:rsidR="00401E8F">
          <w:rPr>
            <w:noProof/>
            <w:webHidden/>
          </w:rPr>
          <w:t>16</w:t>
        </w:r>
        <w:r w:rsidR="00280F89">
          <w:rPr>
            <w:noProof/>
            <w:webHidden/>
          </w:rPr>
          <w:fldChar w:fldCharType="end"/>
        </w:r>
      </w:hyperlink>
    </w:p>
    <w:p w14:paraId="2FE47E34" w14:textId="09193BD8" w:rsidR="00280F89" w:rsidRDefault="00906FC5">
      <w:pPr>
        <w:pStyle w:val="Tabladeilustraciones"/>
        <w:tabs>
          <w:tab w:val="right" w:leader="dot" w:pos="9064"/>
        </w:tabs>
        <w:rPr>
          <w:rFonts w:asciiTheme="minorHAnsi" w:eastAsiaTheme="minorEastAsia" w:hAnsiTheme="minorHAnsi" w:cstheme="minorBidi"/>
          <w:noProof/>
          <w:lang w:val="es-PR" w:eastAsia="es-PR" w:bidi="ar-SA"/>
        </w:rPr>
      </w:pPr>
      <w:hyperlink w:anchor="_Toc29366402" w:history="1">
        <w:r w:rsidR="00280F89" w:rsidRPr="008D5FEE">
          <w:rPr>
            <w:rStyle w:val="Hipervnculo"/>
            <w:noProof/>
          </w:rPr>
          <w:t>Figura 3. Logo del lenguaje de programacion PHP</w:t>
        </w:r>
        <w:r w:rsidR="00280F89">
          <w:rPr>
            <w:noProof/>
            <w:webHidden/>
          </w:rPr>
          <w:tab/>
        </w:r>
        <w:r w:rsidR="00280F89">
          <w:rPr>
            <w:noProof/>
            <w:webHidden/>
          </w:rPr>
          <w:fldChar w:fldCharType="begin"/>
        </w:r>
        <w:r w:rsidR="00280F89">
          <w:rPr>
            <w:noProof/>
            <w:webHidden/>
          </w:rPr>
          <w:instrText xml:space="preserve"> PAGEREF _Toc29366402 \h </w:instrText>
        </w:r>
        <w:r w:rsidR="00280F89">
          <w:rPr>
            <w:noProof/>
            <w:webHidden/>
          </w:rPr>
        </w:r>
        <w:r w:rsidR="00280F89">
          <w:rPr>
            <w:noProof/>
            <w:webHidden/>
          </w:rPr>
          <w:fldChar w:fldCharType="separate"/>
        </w:r>
        <w:r w:rsidR="00401E8F">
          <w:rPr>
            <w:noProof/>
            <w:webHidden/>
          </w:rPr>
          <w:t>17</w:t>
        </w:r>
        <w:r w:rsidR="00280F89">
          <w:rPr>
            <w:noProof/>
            <w:webHidden/>
          </w:rPr>
          <w:fldChar w:fldCharType="end"/>
        </w:r>
      </w:hyperlink>
    </w:p>
    <w:p w14:paraId="6BCA5D2A" w14:textId="747D60B4" w:rsidR="00280F89" w:rsidRDefault="00906FC5">
      <w:pPr>
        <w:pStyle w:val="Tabladeilustraciones"/>
        <w:tabs>
          <w:tab w:val="right" w:leader="dot" w:pos="9064"/>
        </w:tabs>
        <w:rPr>
          <w:rFonts w:asciiTheme="minorHAnsi" w:eastAsiaTheme="minorEastAsia" w:hAnsiTheme="minorHAnsi" w:cstheme="minorBidi"/>
          <w:noProof/>
          <w:lang w:val="es-PR" w:eastAsia="es-PR" w:bidi="ar-SA"/>
        </w:rPr>
      </w:pPr>
      <w:hyperlink w:anchor="_Toc29366403" w:history="1">
        <w:r w:rsidR="00280F89" w:rsidRPr="008D5FEE">
          <w:rPr>
            <w:rStyle w:val="Hipervnculo"/>
            <w:noProof/>
          </w:rPr>
          <w:t>Figura 4. Logo de HTML 5</w:t>
        </w:r>
        <w:r w:rsidR="00280F89">
          <w:rPr>
            <w:noProof/>
            <w:webHidden/>
          </w:rPr>
          <w:tab/>
        </w:r>
        <w:r w:rsidR="00280F89">
          <w:rPr>
            <w:noProof/>
            <w:webHidden/>
          </w:rPr>
          <w:fldChar w:fldCharType="begin"/>
        </w:r>
        <w:r w:rsidR="00280F89">
          <w:rPr>
            <w:noProof/>
            <w:webHidden/>
          </w:rPr>
          <w:instrText xml:space="preserve"> PAGEREF _Toc29366403 \h </w:instrText>
        </w:r>
        <w:r w:rsidR="00280F89">
          <w:rPr>
            <w:noProof/>
            <w:webHidden/>
          </w:rPr>
        </w:r>
        <w:r w:rsidR="00280F89">
          <w:rPr>
            <w:noProof/>
            <w:webHidden/>
          </w:rPr>
          <w:fldChar w:fldCharType="separate"/>
        </w:r>
        <w:r w:rsidR="00401E8F">
          <w:rPr>
            <w:noProof/>
            <w:webHidden/>
          </w:rPr>
          <w:t>17</w:t>
        </w:r>
        <w:r w:rsidR="00280F89">
          <w:rPr>
            <w:noProof/>
            <w:webHidden/>
          </w:rPr>
          <w:fldChar w:fldCharType="end"/>
        </w:r>
      </w:hyperlink>
    </w:p>
    <w:p w14:paraId="4D651103" w14:textId="0F3CDEF8" w:rsidR="00280F89" w:rsidRDefault="00906FC5">
      <w:pPr>
        <w:pStyle w:val="Tabladeilustraciones"/>
        <w:tabs>
          <w:tab w:val="right" w:leader="dot" w:pos="9064"/>
        </w:tabs>
        <w:rPr>
          <w:rFonts w:asciiTheme="minorHAnsi" w:eastAsiaTheme="minorEastAsia" w:hAnsiTheme="minorHAnsi" w:cstheme="minorBidi"/>
          <w:noProof/>
          <w:lang w:val="es-PR" w:eastAsia="es-PR" w:bidi="ar-SA"/>
        </w:rPr>
      </w:pPr>
      <w:hyperlink w:anchor="_Toc29366404" w:history="1">
        <w:r w:rsidR="00280F89" w:rsidRPr="008D5FEE">
          <w:rPr>
            <w:rStyle w:val="Hipervnculo"/>
            <w:noProof/>
          </w:rPr>
          <w:t>Figura 5. Logo de CSS3</w:t>
        </w:r>
        <w:r w:rsidR="00280F89">
          <w:rPr>
            <w:noProof/>
            <w:webHidden/>
          </w:rPr>
          <w:tab/>
        </w:r>
        <w:r w:rsidR="00280F89">
          <w:rPr>
            <w:noProof/>
            <w:webHidden/>
          </w:rPr>
          <w:fldChar w:fldCharType="begin"/>
        </w:r>
        <w:r w:rsidR="00280F89">
          <w:rPr>
            <w:noProof/>
            <w:webHidden/>
          </w:rPr>
          <w:instrText xml:space="preserve"> PAGEREF _Toc29366404 \h </w:instrText>
        </w:r>
        <w:r w:rsidR="00280F89">
          <w:rPr>
            <w:noProof/>
            <w:webHidden/>
          </w:rPr>
        </w:r>
        <w:r w:rsidR="00280F89">
          <w:rPr>
            <w:noProof/>
            <w:webHidden/>
          </w:rPr>
          <w:fldChar w:fldCharType="separate"/>
        </w:r>
        <w:r w:rsidR="00401E8F">
          <w:rPr>
            <w:noProof/>
            <w:webHidden/>
          </w:rPr>
          <w:t>18</w:t>
        </w:r>
        <w:r w:rsidR="00280F89">
          <w:rPr>
            <w:noProof/>
            <w:webHidden/>
          </w:rPr>
          <w:fldChar w:fldCharType="end"/>
        </w:r>
      </w:hyperlink>
    </w:p>
    <w:p w14:paraId="394A8A90" w14:textId="6A11FCFA" w:rsidR="00280F89" w:rsidRDefault="00906FC5">
      <w:pPr>
        <w:pStyle w:val="Tabladeilustraciones"/>
        <w:tabs>
          <w:tab w:val="right" w:leader="dot" w:pos="9064"/>
        </w:tabs>
        <w:rPr>
          <w:rFonts w:asciiTheme="minorHAnsi" w:eastAsiaTheme="minorEastAsia" w:hAnsiTheme="minorHAnsi" w:cstheme="minorBidi"/>
          <w:noProof/>
          <w:lang w:val="es-PR" w:eastAsia="es-PR" w:bidi="ar-SA"/>
        </w:rPr>
      </w:pPr>
      <w:hyperlink w:anchor="_Toc29366405" w:history="1">
        <w:r w:rsidR="00280F89" w:rsidRPr="008D5FEE">
          <w:rPr>
            <w:rStyle w:val="Hipervnculo"/>
            <w:noProof/>
          </w:rPr>
          <w:t>Figura 6. Logo de CSS3</w:t>
        </w:r>
        <w:r w:rsidR="00280F89">
          <w:rPr>
            <w:noProof/>
            <w:webHidden/>
          </w:rPr>
          <w:tab/>
        </w:r>
        <w:r w:rsidR="00280F89">
          <w:rPr>
            <w:noProof/>
            <w:webHidden/>
          </w:rPr>
          <w:fldChar w:fldCharType="begin"/>
        </w:r>
        <w:r w:rsidR="00280F89">
          <w:rPr>
            <w:noProof/>
            <w:webHidden/>
          </w:rPr>
          <w:instrText xml:space="preserve"> PAGEREF _Toc29366405 \h </w:instrText>
        </w:r>
        <w:r w:rsidR="00280F89">
          <w:rPr>
            <w:noProof/>
            <w:webHidden/>
          </w:rPr>
        </w:r>
        <w:r w:rsidR="00280F89">
          <w:rPr>
            <w:noProof/>
            <w:webHidden/>
          </w:rPr>
          <w:fldChar w:fldCharType="separate"/>
        </w:r>
        <w:r w:rsidR="00401E8F">
          <w:rPr>
            <w:noProof/>
            <w:webHidden/>
          </w:rPr>
          <w:t>19</w:t>
        </w:r>
        <w:r w:rsidR="00280F89">
          <w:rPr>
            <w:noProof/>
            <w:webHidden/>
          </w:rPr>
          <w:fldChar w:fldCharType="end"/>
        </w:r>
      </w:hyperlink>
    </w:p>
    <w:p w14:paraId="7BB2946B" w14:textId="0D2F2F3E" w:rsidR="00280F89" w:rsidRDefault="00906FC5">
      <w:pPr>
        <w:pStyle w:val="Tabladeilustraciones"/>
        <w:tabs>
          <w:tab w:val="right" w:leader="dot" w:pos="9064"/>
        </w:tabs>
        <w:rPr>
          <w:rFonts w:asciiTheme="minorHAnsi" w:eastAsiaTheme="minorEastAsia" w:hAnsiTheme="minorHAnsi" w:cstheme="minorBidi"/>
          <w:noProof/>
          <w:lang w:val="es-PR" w:eastAsia="es-PR" w:bidi="ar-SA"/>
        </w:rPr>
      </w:pPr>
      <w:hyperlink w:anchor="_Toc29366406" w:history="1">
        <w:r w:rsidR="00280F89" w:rsidRPr="008D5FEE">
          <w:rPr>
            <w:rStyle w:val="Hipervnculo"/>
            <w:noProof/>
          </w:rPr>
          <w:t>Figura 7. Logo de jquery</w:t>
        </w:r>
        <w:r w:rsidR="00280F89">
          <w:rPr>
            <w:noProof/>
            <w:webHidden/>
          </w:rPr>
          <w:tab/>
        </w:r>
        <w:r w:rsidR="00280F89">
          <w:rPr>
            <w:noProof/>
            <w:webHidden/>
          </w:rPr>
          <w:fldChar w:fldCharType="begin"/>
        </w:r>
        <w:r w:rsidR="00280F89">
          <w:rPr>
            <w:noProof/>
            <w:webHidden/>
          </w:rPr>
          <w:instrText xml:space="preserve"> PAGEREF _Toc29366406 \h </w:instrText>
        </w:r>
        <w:r w:rsidR="00280F89">
          <w:rPr>
            <w:noProof/>
            <w:webHidden/>
          </w:rPr>
        </w:r>
        <w:r w:rsidR="00280F89">
          <w:rPr>
            <w:noProof/>
            <w:webHidden/>
          </w:rPr>
          <w:fldChar w:fldCharType="separate"/>
        </w:r>
        <w:r w:rsidR="00401E8F">
          <w:rPr>
            <w:noProof/>
            <w:webHidden/>
          </w:rPr>
          <w:t>19</w:t>
        </w:r>
        <w:r w:rsidR="00280F89">
          <w:rPr>
            <w:noProof/>
            <w:webHidden/>
          </w:rPr>
          <w:fldChar w:fldCharType="end"/>
        </w:r>
      </w:hyperlink>
    </w:p>
    <w:p w14:paraId="0CF4D279" w14:textId="78460A1B" w:rsidR="00280F89" w:rsidRDefault="00906FC5">
      <w:pPr>
        <w:pStyle w:val="Tabladeilustraciones"/>
        <w:tabs>
          <w:tab w:val="right" w:leader="dot" w:pos="9064"/>
        </w:tabs>
        <w:rPr>
          <w:rFonts w:asciiTheme="minorHAnsi" w:eastAsiaTheme="minorEastAsia" w:hAnsiTheme="minorHAnsi" w:cstheme="minorBidi"/>
          <w:noProof/>
          <w:lang w:val="es-PR" w:eastAsia="es-PR" w:bidi="ar-SA"/>
        </w:rPr>
      </w:pPr>
      <w:hyperlink w:anchor="_Toc29366407" w:history="1">
        <w:r w:rsidR="00280F89" w:rsidRPr="008D5FEE">
          <w:rPr>
            <w:rStyle w:val="Hipervnculo"/>
            <w:noProof/>
          </w:rPr>
          <w:t>Figura 8. Logo de ajax</w:t>
        </w:r>
        <w:r w:rsidR="00280F89">
          <w:rPr>
            <w:noProof/>
            <w:webHidden/>
          </w:rPr>
          <w:tab/>
        </w:r>
        <w:r w:rsidR="00280F89">
          <w:rPr>
            <w:noProof/>
            <w:webHidden/>
          </w:rPr>
          <w:fldChar w:fldCharType="begin"/>
        </w:r>
        <w:r w:rsidR="00280F89">
          <w:rPr>
            <w:noProof/>
            <w:webHidden/>
          </w:rPr>
          <w:instrText xml:space="preserve"> PAGEREF _Toc29366407 \h </w:instrText>
        </w:r>
        <w:r w:rsidR="00280F89">
          <w:rPr>
            <w:noProof/>
            <w:webHidden/>
          </w:rPr>
        </w:r>
        <w:r w:rsidR="00280F89">
          <w:rPr>
            <w:noProof/>
            <w:webHidden/>
          </w:rPr>
          <w:fldChar w:fldCharType="separate"/>
        </w:r>
        <w:r w:rsidR="00401E8F">
          <w:rPr>
            <w:noProof/>
            <w:webHidden/>
          </w:rPr>
          <w:t>20</w:t>
        </w:r>
        <w:r w:rsidR="00280F89">
          <w:rPr>
            <w:noProof/>
            <w:webHidden/>
          </w:rPr>
          <w:fldChar w:fldCharType="end"/>
        </w:r>
      </w:hyperlink>
    </w:p>
    <w:p w14:paraId="273B1A57" w14:textId="11DF60D8" w:rsidR="00280F89" w:rsidRDefault="00906FC5">
      <w:pPr>
        <w:pStyle w:val="Tabladeilustraciones"/>
        <w:tabs>
          <w:tab w:val="right" w:leader="dot" w:pos="9064"/>
        </w:tabs>
        <w:rPr>
          <w:rFonts w:asciiTheme="minorHAnsi" w:eastAsiaTheme="minorEastAsia" w:hAnsiTheme="minorHAnsi" w:cstheme="minorBidi"/>
          <w:noProof/>
          <w:lang w:val="es-PR" w:eastAsia="es-PR" w:bidi="ar-SA"/>
        </w:rPr>
      </w:pPr>
      <w:hyperlink w:anchor="_Toc29366408" w:history="1">
        <w:r w:rsidR="00280F89" w:rsidRPr="008D5FEE">
          <w:rPr>
            <w:rStyle w:val="Hipervnculo"/>
            <w:noProof/>
          </w:rPr>
          <w:t>Figura 9. Logo de Bootstrap</w:t>
        </w:r>
        <w:r w:rsidR="00280F89">
          <w:rPr>
            <w:noProof/>
            <w:webHidden/>
          </w:rPr>
          <w:tab/>
        </w:r>
        <w:r w:rsidR="00280F89">
          <w:rPr>
            <w:noProof/>
            <w:webHidden/>
          </w:rPr>
          <w:fldChar w:fldCharType="begin"/>
        </w:r>
        <w:r w:rsidR="00280F89">
          <w:rPr>
            <w:noProof/>
            <w:webHidden/>
          </w:rPr>
          <w:instrText xml:space="preserve"> PAGEREF _Toc29366408 \h </w:instrText>
        </w:r>
        <w:r w:rsidR="00280F89">
          <w:rPr>
            <w:noProof/>
            <w:webHidden/>
          </w:rPr>
        </w:r>
        <w:r w:rsidR="00280F89">
          <w:rPr>
            <w:noProof/>
            <w:webHidden/>
          </w:rPr>
          <w:fldChar w:fldCharType="separate"/>
        </w:r>
        <w:r w:rsidR="00401E8F">
          <w:rPr>
            <w:noProof/>
            <w:webHidden/>
          </w:rPr>
          <w:t>21</w:t>
        </w:r>
        <w:r w:rsidR="00280F89">
          <w:rPr>
            <w:noProof/>
            <w:webHidden/>
          </w:rPr>
          <w:fldChar w:fldCharType="end"/>
        </w:r>
      </w:hyperlink>
    </w:p>
    <w:p w14:paraId="216E3FCB" w14:textId="3D8F4021" w:rsidR="00280F89" w:rsidRDefault="00906FC5">
      <w:pPr>
        <w:pStyle w:val="Tabladeilustraciones"/>
        <w:tabs>
          <w:tab w:val="right" w:leader="dot" w:pos="9064"/>
        </w:tabs>
        <w:rPr>
          <w:rFonts w:asciiTheme="minorHAnsi" w:eastAsiaTheme="minorEastAsia" w:hAnsiTheme="minorHAnsi" w:cstheme="minorBidi"/>
          <w:noProof/>
          <w:lang w:val="es-PR" w:eastAsia="es-PR" w:bidi="ar-SA"/>
        </w:rPr>
      </w:pPr>
      <w:hyperlink w:anchor="_Toc29366409" w:history="1">
        <w:r w:rsidR="00280F89" w:rsidRPr="008D5FEE">
          <w:rPr>
            <w:rStyle w:val="Hipervnculo"/>
            <w:noProof/>
          </w:rPr>
          <w:t>Figura 10. Logo de FileZilla</w:t>
        </w:r>
        <w:r w:rsidR="00280F89">
          <w:rPr>
            <w:noProof/>
            <w:webHidden/>
          </w:rPr>
          <w:tab/>
        </w:r>
        <w:r w:rsidR="00280F89">
          <w:rPr>
            <w:noProof/>
            <w:webHidden/>
          </w:rPr>
          <w:fldChar w:fldCharType="begin"/>
        </w:r>
        <w:r w:rsidR="00280F89">
          <w:rPr>
            <w:noProof/>
            <w:webHidden/>
          </w:rPr>
          <w:instrText xml:space="preserve"> PAGEREF _Toc29366409 \h </w:instrText>
        </w:r>
        <w:r w:rsidR="00280F89">
          <w:rPr>
            <w:noProof/>
            <w:webHidden/>
          </w:rPr>
        </w:r>
        <w:r w:rsidR="00280F89">
          <w:rPr>
            <w:noProof/>
            <w:webHidden/>
          </w:rPr>
          <w:fldChar w:fldCharType="separate"/>
        </w:r>
        <w:r w:rsidR="00401E8F">
          <w:rPr>
            <w:noProof/>
            <w:webHidden/>
          </w:rPr>
          <w:t>21</w:t>
        </w:r>
        <w:r w:rsidR="00280F89">
          <w:rPr>
            <w:noProof/>
            <w:webHidden/>
          </w:rPr>
          <w:fldChar w:fldCharType="end"/>
        </w:r>
      </w:hyperlink>
    </w:p>
    <w:p w14:paraId="1D920D77" w14:textId="6C30F92D" w:rsidR="00280F89" w:rsidRDefault="00906FC5">
      <w:pPr>
        <w:pStyle w:val="Tabladeilustraciones"/>
        <w:tabs>
          <w:tab w:val="right" w:leader="dot" w:pos="9064"/>
        </w:tabs>
        <w:rPr>
          <w:rFonts w:asciiTheme="minorHAnsi" w:eastAsiaTheme="minorEastAsia" w:hAnsiTheme="minorHAnsi" w:cstheme="minorBidi"/>
          <w:noProof/>
          <w:lang w:val="es-PR" w:eastAsia="es-PR" w:bidi="ar-SA"/>
        </w:rPr>
      </w:pPr>
      <w:hyperlink w:anchor="_Toc29366410" w:history="1">
        <w:r w:rsidR="00280F89" w:rsidRPr="008D5FEE">
          <w:rPr>
            <w:rStyle w:val="Hipervnculo"/>
            <w:noProof/>
          </w:rPr>
          <w:t>Figura 11. Logo de la SUNAT</w:t>
        </w:r>
        <w:r w:rsidR="00280F89">
          <w:rPr>
            <w:noProof/>
            <w:webHidden/>
          </w:rPr>
          <w:tab/>
        </w:r>
        <w:r w:rsidR="00280F89">
          <w:rPr>
            <w:noProof/>
            <w:webHidden/>
          </w:rPr>
          <w:fldChar w:fldCharType="begin"/>
        </w:r>
        <w:r w:rsidR="00280F89">
          <w:rPr>
            <w:noProof/>
            <w:webHidden/>
          </w:rPr>
          <w:instrText xml:space="preserve"> PAGEREF _Toc29366410 \h </w:instrText>
        </w:r>
        <w:r w:rsidR="00280F89">
          <w:rPr>
            <w:noProof/>
            <w:webHidden/>
          </w:rPr>
        </w:r>
        <w:r w:rsidR="00280F89">
          <w:rPr>
            <w:noProof/>
            <w:webHidden/>
          </w:rPr>
          <w:fldChar w:fldCharType="separate"/>
        </w:r>
        <w:r w:rsidR="00401E8F">
          <w:rPr>
            <w:noProof/>
            <w:webHidden/>
          </w:rPr>
          <w:t>23</w:t>
        </w:r>
        <w:r w:rsidR="00280F89">
          <w:rPr>
            <w:noProof/>
            <w:webHidden/>
          </w:rPr>
          <w:fldChar w:fldCharType="end"/>
        </w:r>
      </w:hyperlink>
    </w:p>
    <w:p w14:paraId="071B42FC" w14:textId="4026A16B" w:rsidR="00280F89" w:rsidRDefault="00906FC5">
      <w:pPr>
        <w:pStyle w:val="Tabladeilustraciones"/>
        <w:tabs>
          <w:tab w:val="right" w:leader="dot" w:pos="9064"/>
        </w:tabs>
        <w:rPr>
          <w:rFonts w:asciiTheme="minorHAnsi" w:eastAsiaTheme="minorEastAsia" w:hAnsiTheme="minorHAnsi" w:cstheme="minorBidi"/>
          <w:noProof/>
          <w:lang w:val="es-PR" w:eastAsia="es-PR" w:bidi="ar-SA"/>
        </w:rPr>
      </w:pPr>
      <w:hyperlink w:anchor="_Toc29366411" w:history="1">
        <w:r w:rsidR="00280F89" w:rsidRPr="008D5FEE">
          <w:rPr>
            <w:rStyle w:val="Hipervnculo"/>
            <w:noProof/>
          </w:rPr>
          <w:t>Figura 12. Logo de RaveReports</w:t>
        </w:r>
        <w:r w:rsidR="00280F89">
          <w:rPr>
            <w:noProof/>
            <w:webHidden/>
          </w:rPr>
          <w:tab/>
        </w:r>
        <w:r w:rsidR="00280F89">
          <w:rPr>
            <w:noProof/>
            <w:webHidden/>
          </w:rPr>
          <w:fldChar w:fldCharType="begin"/>
        </w:r>
        <w:r w:rsidR="00280F89">
          <w:rPr>
            <w:noProof/>
            <w:webHidden/>
          </w:rPr>
          <w:instrText xml:space="preserve"> PAGEREF _Toc29366411 \h </w:instrText>
        </w:r>
        <w:r w:rsidR="00280F89">
          <w:rPr>
            <w:noProof/>
            <w:webHidden/>
          </w:rPr>
        </w:r>
        <w:r w:rsidR="00280F89">
          <w:rPr>
            <w:noProof/>
            <w:webHidden/>
          </w:rPr>
          <w:fldChar w:fldCharType="separate"/>
        </w:r>
        <w:r w:rsidR="00401E8F">
          <w:rPr>
            <w:noProof/>
            <w:webHidden/>
          </w:rPr>
          <w:t>26</w:t>
        </w:r>
        <w:r w:rsidR="00280F89">
          <w:rPr>
            <w:noProof/>
            <w:webHidden/>
          </w:rPr>
          <w:fldChar w:fldCharType="end"/>
        </w:r>
      </w:hyperlink>
    </w:p>
    <w:p w14:paraId="3BE56C3A" w14:textId="3D5E5D94" w:rsidR="00280F89" w:rsidRDefault="00906FC5">
      <w:pPr>
        <w:pStyle w:val="Tabladeilustraciones"/>
        <w:tabs>
          <w:tab w:val="right" w:leader="dot" w:pos="9064"/>
        </w:tabs>
        <w:rPr>
          <w:rFonts w:asciiTheme="minorHAnsi" w:eastAsiaTheme="minorEastAsia" w:hAnsiTheme="minorHAnsi" w:cstheme="minorBidi"/>
          <w:noProof/>
          <w:lang w:val="es-PR" w:eastAsia="es-PR" w:bidi="ar-SA"/>
        </w:rPr>
      </w:pPr>
      <w:hyperlink w:anchor="_Toc29366412" w:history="1">
        <w:r w:rsidR="00280F89" w:rsidRPr="008D5FEE">
          <w:rPr>
            <w:rStyle w:val="Hipervnculo"/>
            <w:noProof/>
          </w:rPr>
          <w:t>Figura 13. Logo de SoapUI</w:t>
        </w:r>
        <w:r w:rsidR="00280F89">
          <w:rPr>
            <w:noProof/>
            <w:webHidden/>
          </w:rPr>
          <w:tab/>
        </w:r>
        <w:r w:rsidR="00280F89">
          <w:rPr>
            <w:noProof/>
            <w:webHidden/>
          </w:rPr>
          <w:fldChar w:fldCharType="begin"/>
        </w:r>
        <w:r w:rsidR="00280F89">
          <w:rPr>
            <w:noProof/>
            <w:webHidden/>
          </w:rPr>
          <w:instrText xml:space="preserve"> PAGEREF _Toc29366412 \h </w:instrText>
        </w:r>
        <w:r w:rsidR="00280F89">
          <w:rPr>
            <w:noProof/>
            <w:webHidden/>
          </w:rPr>
        </w:r>
        <w:r w:rsidR="00280F89">
          <w:rPr>
            <w:noProof/>
            <w:webHidden/>
          </w:rPr>
          <w:fldChar w:fldCharType="separate"/>
        </w:r>
        <w:r w:rsidR="00401E8F">
          <w:rPr>
            <w:noProof/>
            <w:webHidden/>
          </w:rPr>
          <w:t>26</w:t>
        </w:r>
        <w:r w:rsidR="00280F89">
          <w:rPr>
            <w:noProof/>
            <w:webHidden/>
          </w:rPr>
          <w:fldChar w:fldCharType="end"/>
        </w:r>
      </w:hyperlink>
    </w:p>
    <w:p w14:paraId="6B75CD20" w14:textId="65FE039C" w:rsidR="00280F89" w:rsidRDefault="00906FC5">
      <w:pPr>
        <w:pStyle w:val="Tabladeilustraciones"/>
        <w:tabs>
          <w:tab w:val="right" w:leader="dot" w:pos="9064"/>
        </w:tabs>
        <w:rPr>
          <w:rFonts w:asciiTheme="minorHAnsi" w:eastAsiaTheme="minorEastAsia" w:hAnsiTheme="minorHAnsi" w:cstheme="minorBidi"/>
          <w:noProof/>
          <w:lang w:val="es-PR" w:eastAsia="es-PR" w:bidi="ar-SA"/>
        </w:rPr>
      </w:pPr>
      <w:hyperlink w:anchor="_Toc29366413" w:history="1">
        <w:r w:rsidR="00280F89" w:rsidRPr="008D5FEE">
          <w:rPr>
            <w:rStyle w:val="Hipervnculo"/>
            <w:noProof/>
          </w:rPr>
          <w:t>Figura 14. Logo de Drive</w:t>
        </w:r>
        <w:r w:rsidR="00280F89">
          <w:rPr>
            <w:noProof/>
            <w:webHidden/>
          </w:rPr>
          <w:tab/>
        </w:r>
        <w:r w:rsidR="00280F89">
          <w:rPr>
            <w:noProof/>
            <w:webHidden/>
          </w:rPr>
          <w:fldChar w:fldCharType="begin"/>
        </w:r>
        <w:r w:rsidR="00280F89">
          <w:rPr>
            <w:noProof/>
            <w:webHidden/>
          </w:rPr>
          <w:instrText xml:space="preserve"> PAGEREF _Toc29366413 \h </w:instrText>
        </w:r>
        <w:r w:rsidR="00280F89">
          <w:rPr>
            <w:noProof/>
            <w:webHidden/>
          </w:rPr>
        </w:r>
        <w:r w:rsidR="00280F89">
          <w:rPr>
            <w:noProof/>
            <w:webHidden/>
          </w:rPr>
          <w:fldChar w:fldCharType="separate"/>
        </w:r>
        <w:r w:rsidR="00401E8F">
          <w:rPr>
            <w:noProof/>
            <w:webHidden/>
          </w:rPr>
          <w:t>27</w:t>
        </w:r>
        <w:r w:rsidR="00280F89">
          <w:rPr>
            <w:noProof/>
            <w:webHidden/>
          </w:rPr>
          <w:fldChar w:fldCharType="end"/>
        </w:r>
      </w:hyperlink>
    </w:p>
    <w:p w14:paraId="214B3F96" w14:textId="336CEAAA" w:rsidR="00280F89" w:rsidRDefault="00906FC5">
      <w:pPr>
        <w:pStyle w:val="Tabladeilustraciones"/>
        <w:tabs>
          <w:tab w:val="right" w:leader="dot" w:pos="9064"/>
        </w:tabs>
        <w:rPr>
          <w:rFonts w:asciiTheme="minorHAnsi" w:eastAsiaTheme="minorEastAsia" w:hAnsiTheme="minorHAnsi" w:cstheme="minorBidi"/>
          <w:noProof/>
          <w:lang w:val="es-PR" w:eastAsia="es-PR" w:bidi="ar-SA"/>
        </w:rPr>
      </w:pPr>
      <w:hyperlink w:anchor="_Toc29366414" w:history="1">
        <w:r w:rsidR="00280F89" w:rsidRPr="008D5FEE">
          <w:rPr>
            <w:rStyle w:val="Hipervnculo"/>
            <w:noProof/>
          </w:rPr>
          <w:t>Figura 15. Código fuente del módulo de DEMUNA</w:t>
        </w:r>
        <w:r w:rsidR="00280F89">
          <w:rPr>
            <w:noProof/>
            <w:webHidden/>
          </w:rPr>
          <w:tab/>
        </w:r>
        <w:r w:rsidR="00280F89">
          <w:rPr>
            <w:noProof/>
            <w:webHidden/>
          </w:rPr>
          <w:fldChar w:fldCharType="begin"/>
        </w:r>
        <w:r w:rsidR="00280F89">
          <w:rPr>
            <w:noProof/>
            <w:webHidden/>
          </w:rPr>
          <w:instrText xml:space="preserve"> PAGEREF _Toc29366414 \h </w:instrText>
        </w:r>
        <w:r w:rsidR="00280F89">
          <w:rPr>
            <w:noProof/>
            <w:webHidden/>
          </w:rPr>
        </w:r>
        <w:r w:rsidR="00280F89">
          <w:rPr>
            <w:noProof/>
            <w:webHidden/>
          </w:rPr>
          <w:fldChar w:fldCharType="separate"/>
        </w:r>
        <w:r w:rsidR="00401E8F">
          <w:rPr>
            <w:noProof/>
            <w:webHidden/>
          </w:rPr>
          <w:t>32</w:t>
        </w:r>
        <w:r w:rsidR="00280F89">
          <w:rPr>
            <w:noProof/>
            <w:webHidden/>
          </w:rPr>
          <w:fldChar w:fldCharType="end"/>
        </w:r>
      </w:hyperlink>
    </w:p>
    <w:p w14:paraId="5ED313D0" w14:textId="07EF7D06" w:rsidR="00280F89" w:rsidRDefault="00906FC5">
      <w:pPr>
        <w:pStyle w:val="Tabladeilustraciones"/>
        <w:tabs>
          <w:tab w:val="right" w:leader="dot" w:pos="9064"/>
        </w:tabs>
        <w:rPr>
          <w:rFonts w:asciiTheme="minorHAnsi" w:eastAsiaTheme="minorEastAsia" w:hAnsiTheme="minorHAnsi" w:cstheme="minorBidi"/>
          <w:noProof/>
          <w:lang w:val="es-PR" w:eastAsia="es-PR" w:bidi="ar-SA"/>
        </w:rPr>
      </w:pPr>
      <w:hyperlink w:anchor="_Toc29366415" w:history="1">
        <w:r w:rsidR="00280F89" w:rsidRPr="008D5FEE">
          <w:rPr>
            <w:rStyle w:val="Hipervnculo"/>
            <w:noProof/>
          </w:rPr>
          <w:t>Figura 16. Página web de la municipalidad de Ollantaytambo</w:t>
        </w:r>
        <w:r w:rsidR="00280F89">
          <w:rPr>
            <w:noProof/>
            <w:webHidden/>
          </w:rPr>
          <w:tab/>
        </w:r>
        <w:r w:rsidR="00280F89">
          <w:rPr>
            <w:noProof/>
            <w:webHidden/>
          </w:rPr>
          <w:fldChar w:fldCharType="begin"/>
        </w:r>
        <w:r w:rsidR="00280F89">
          <w:rPr>
            <w:noProof/>
            <w:webHidden/>
          </w:rPr>
          <w:instrText xml:space="preserve"> PAGEREF _Toc29366415 \h </w:instrText>
        </w:r>
        <w:r w:rsidR="00280F89">
          <w:rPr>
            <w:noProof/>
            <w:webHidden/>
          </w:rPr>
        </w:r>
        <w:r w:rsidR="00280F89">
          <w:rPr>
            <w:noProof/>
            <w:webHidden/>
          </w:rPr>
          <w:fldChar w:fldCharType="separate"/>
        </w:r>
        <w:r w:rsidR="00401E8F">
          <w:rPr>
            <w:noProof/>
            <w:webHidden/>
          </w:rPr>
          <w:t>32</w:t>
        </w:r>
        <w:r w:rsidR="00280F89">
          <w:rPr>
            <w:noProof/>
            <w:webHidden/>
          </w:rPr>
          <w:fldChar w:fldCharType="end"/>
        </w:r>
      </w:hyperlink>
    </w:p>
    <w:p w14:paraId="62AC06D9" w14:textId="42DF2487" w:rsidR="00280F89" w:rsidRDefault="00906FC5">
      <w:pPr>
        <w:pStyle w:val="Tabladeilustraciones"/>
        <w:tabs>
          <w:tab w:val="right" w:leader="dot" w:pos="9064"/>
        </w:tabs>
        <w:rPr>
          <w:rFonts w:asciiTheme="minorHAnsi" w:eastAsiaTheme="minorEastAsia" w:hAnsiTheme="minorHAnsi" w:cstheme="minorBidi"/>
          <w:noProof/>
          <w:lang w:val="es-PR" w:eastAsia="es-PR" w:bidi="ar-SA"/>
        </w:rPr>
      </w:pPr>
      <w:hyperlink w:anchor="_Toc29366416" w:history="1">
        <w:r w:rsidR="00280F89" w:rsidRPr="008D5FEE">
          <w:rPr>
            <w:rStyle w:val="Hipervnculo"/>
            <w:noProof/>
          </w:rPr>
          <w:t>Figura 17. Módulo de DEMUNA en la página web de la municipalidad de Ollantaytambo</w:t>
        </w:r>
        <w:r w:rsidR="00280F89">
          <w:rPr>
            <w:noProof/>
            <w:webHidden/>
          </w:rPr>
          <w:tab/>
        </w:r>
        <w:r w:rsidR="00280F89">
          <w:rPr>
            <w:noProof/>
            <w:webHidden/>
          </w:rPr>
          <w:fldChar w:fldCharType="begin"/>
        </w:r>
        <w:r w:rsidR="00280F89">
          <w:rPr>
            <w:noProof/>
            <w:webHidden/>
          </w:rPr>
          <w:instrText xml:space="preserve"> PAGEREF _Toc29366416 \h </w:instrText>
        </w:r>
        <w:r w:rsidR="00280F89">
          <w:rPr>
            <w:noProof/>
            <w:webHidden/>
          </w:rPr>
        </w:r>
        <w:r w:rsidR="00280F89">
          <w:rPr>
            <w:noProof/>
            <w:webHidden/>
          </w:rPr>
          <w:fldChar w:fldCharType="separate"/>
        </w:r>
        <w:r w:rsidR="00401E8F">
          <w:rPr>
            <w:noProof/>
            <w:webHidden/>
          </w:rPr>
          <w:t>33</w:t>
        </w:r>
        <w:r w:rsidR="00280F89">
          <w:rPr>
            <w:noProof/>
            <w:webHidden/>
          </w:rPr>
          <w:fldChar w:fldCharType="end"/>
        </w:r>
      </w:hyperlink>
    </w:p>
    <w:p w14:paraId="7C8FAF6F" w14:textId="7B456882" w:rsidR="00280F89" w:rsidRDefault="00906FC5">
      <w:pPr>
        <w:pStyle w:val="Tabladeilustraciones"/>
        <w:tabs>
          <w:tab w:val="right" w:leader="dot" w:pos="9064"/>
        </w:tabs>
        <w:rPr>
          <w:rFonts w:asciiTheme="minorHAnsi" w:eastAsiaTheme="minorEastAsia" w:hAnsiTheme="minorHAnsi" w:cstheme="minorBidi"/>
          <w:noProof/>
          <w:lang w:val="es-PR" w:eastAsia="es-PR" w:bidi="ar-SA"/>
        </w:rPr>
      </w:pPr>
      <w:hyperlink w:anchor="_Toc29366417" w:history="1">
        <w:r w:rsidR="00280F89" w:rsidRPr="008D5FEE">
          <w:rPr>
            <w:rStyle w:val="Hipervnculo"/>
            <w:noProof/>
          </w:rPr>
          <w:t>Figura 18. Información presentada en el módulo de  DEMUNA en la página web de la municipalidad de Ollantaytambo</w:t>
        </w:r>
        <w:r w:rsidR="00280F89">
          <w:rPr>
            <w:noProof/>
            <w:webHidden/>
          </w:rPr>
          <w:tab/>
        </w:r>
        <w:r w:rsidR="00280F89">
          <w:rPr>
            <w:noProof/>
            <w:webHidden/>
          </w:rPr>
          <w:fldChar w:fldCharType="begin"/>
        </w:r>
        <w:r w:rsidR="00280F89">
          <w:rPr>
            <w:noProof/>
            <w:webHidden/>
          </w:rPr>
          <w:instrText xml:space="preserve"> PAGEREF _Toc29366417 \h </w:instrText>
        </w:r>
        <w:r w:rsidR="00280F89">
          <w:rPr>
            <w:noProof/>
            <w:webHidden/>
          </w:rPr>
        </w:r>
        <w:r w:rsidR="00280F89">
          <w:rPr>
            <w:noProof/>
            <w:webHidden/>
          </w:rPr>
          <w:fldChar w:fldCharType="separate"/>
        </w:r>
        <w:r w:rsidR="00401E8F">
          <w:rPr>
            <w:noProof/>
            <w:webHidden/>
          </w:rPr>
          <w:t>33</w:t>
        </w:r>
        <w:r w:rsidR="00280F89">
          <w:rPr>
            <w:noProof/>
            <w:webHidden/>
          </w:rPr>
          <w:fldChar w:fldCharType="end"/>
        </w:r>
      </w:hyperlink>
    </w:p>
    <w:p w14:paraId="2F4A3826" w14:textId="693E9003" w:rsidR="00280F89" w:rsidRDefault="00906FC5">
      <w:pPr>
        <w:pStyle w:val="Tabladeilustraciones"/>
        <w:tabs>
          <w:tab w:val="right" w:leader="dot" w:pos="9064"/>
        </w:tabs>
        <w:rPr>
          <w:rFonts w:asciiTheme="minorHAnsi" w:eastAsiaTheme="minorEastAsia" w:hAnsiTheme="minorHAnsi" w:cstheme="minorBidi"/>
          <w:noProof/>
          <w:lang w:val="es-PR" w:eastAsia="es-PR" w:bidi="ar-SA"/>
        </w:rPr>
      </w:pPr>
      <w:hyperlink w:anchor="_Toc29366418" w:history="1">
        <w:r w:rsidR="00280F89" w:rsidRPr="008D5FEE">
          <w:rPr>
            <w:rStyle w:val="Hipervnculo"/>
            <w:noProof/>
          </w:rPr>
          <w:t>Figura 19. Información de DEMUNA en la página web de la municipalidad de Ollantaytambo</w:t>
        </w:r>
        <w:r w:rsidR="00280F89">
          <w:rPr>
            <w:noProof/>
            <w:webHidden/>
          </w:rPr>
          <w:tab/>
        </w:r>
        <w:r w:rsidR="00280F89">
          <w:rPr>
            <w:noProof/>
            <w:webHidden/>
          </w:rPr>
          <w:fldChar w:fldCharType="begin"/>
        </w:r>
        <w:r w:rsidR="00280F89">
          <w:rPr>
            <w:noProof/>
            <w:webHidden/>
          </w:rPr>
          <w:instrText xml:space="preserve"> PAGEREF _Toc29366418 \h </w:instrText>
        </w:r>
        <w:r w:rsidR="00280F89">
          <w:rPr>
            <w:noProof/>
            <w:webHidden/>
          </w:rPr>
        </w:r>
        <w:r w:rsidR="00280F89">
          <w:rPr>
            <w:noProof/>
            <w:webHidden/>
          </w:rPr>
          <w:fldChar w:fldCharType="separate"/>
        </w:r>
        <w:r w:rsidR="00401E8F">
          <w:rPr>
            <w:noProof/>
            <w:webHidden/>
          </w:rPr>
          <w:t>34</w:t>
        </w:r>
        <w:r w:rsidR="00280F89">
          <w:rPr>
            <w:noProof/>
            <w:webHidden/>
          </w:rPr>
          <w:fldChar w:fldCharType="end"/>
        </w:r>
      </w:hyperlink>
    </w:p>
    <w:p w14:paraId="4D58E956" w14:textId="30620715" w:rsidR="00280F89" w:rsidRDefault="00906FC5">
      <w:pPr>
        <w:pStyle w:val="Tabladeilustraciones"/>
        <w:tabs>
          <w:tab w:val="right" w:leader="dot" w:pos="9064"/>
        </w:tabs>
        <w:rPr>
          <w:rFonts w:asciiTheme="minorHAnsi" w:eastAsiaTheme="minorEastAsia" w:hAnsiTheme="minorHAnsi" w:cstheme="minorBidi"/>
          <w:noProof/>
          <w:lang w:val="es-PR" w:eastAsia="es-PR" w:bidi="ar-SA"/>
        </w:rPr>
      </w:pPr>
      <w:hyperlink w:anchor="_Toc29366419" w:history="1">
        <w:r w:rsidR="00280F89" w:rsidRPr="008D5FEE">
          <w:rPr>
            <w:rStyle w:val="Hipervnculo"/>
            <w:noProof/>
          </w:rPr>
          <w:t>Figura 20. Información de DEMUNA presentada en la página web de la municipalidad de Ollantaytambo</w:t>
        </w:r>
        <w:r w:rsidR="00280F89">
          <w:rPr>
            <w:noProof/>
            <w:webHidden/>
          </w:rPr>
          <w:tab/>
        </w:r>
        <w:r w:rsidR="00280F89">
          <w:rPr>
            <w:noProof/>
            <w:webHidden/>
          </w:rPr>
          <w:fldChar w:fldCharType="begin"/>
        </w:r>
        <w:r w:rsidR="00280F89">
          <w:rPr>
            <w:noProof/>
            <w:webHidden/>
          </w:rPr>
          <w:instrText xml:space="preserve"> PAGEREF _Toc29366419 \h </w:instrText>
        </w:r>
        <w:r w:rsidR="00280F89">
          <w:rPr>
            <w:noProof/>
            <w:webHidden/>
          </w:rPr>
        </w:r>
        <w:r w:rsidR="00280F89">
          <w:rPr>
            <w:noProof/>
            <w:webHidden/>
          </w:rPr>
          <w:fldChar w:fldCharType="separate"/>
        </w:r>
        <w:r w:rsidR="00401E8F">
          <w:rPr>
            <w:noProof/>
            <w:webHidden/>
          </w:rPr>
          <w:t>34</w:t>
        </w:r>
        <w:r w:rsidR="00280F89">
          <w:rPr>
            <w:noProof/>
            <w:webHidden/>
          </w:rPr>
          <w:fldChar w:fldCharType="end"/>
        </w:r>
      </w:hyperlink>
    </w:p>
    <w:p w14:paraId="66FC78C8" w14:textId="64A8D23D" w:rsidR="00280F89" w:rsidRDefault="00906FC5">
      <w:pPr>
        <w:pStyle w:val="Tabladeilustraciones"/>
        <w:tabs>
          <w:tab w:val="right" w:leader="dot" w:pos="9064"/>
        </w:tabs>
        <w:rPr>
          <w:rFonts w:asciiTheme="minorHAnsi" w:eastAsiaTheme="minorEastAsia" w:hAnsiTheme="minorHAnsi" w:cstheme="minorBidi"/>
          <w:noProof/>
          <w:lang w:val="es-PR" w:eastAsia="es-PR" w:bidi="ar-SA"/>
        </w:rPr>
      </w:pPr>
      <w:hyperlink w:anchor="_Toc29366420" w:history="1">
        <w:r w:rsidR="00280F89" w:rsidRPr="008D5FEE">
          <w:rPr>
            <w:rStyle w:val="Hipervnculo"/>
            <w:noProof/>
          </w:rPr>
          <w:t>Figura 21. Información de DEMUNA presentada en la página web de la municipalidad de Ollantaytambo</w:t>
        </w:r>
        <w:r w:rsidR="00280F89">
          <w:rPr>
            <w:noProof/>
            <w:webHidden/>
          </w:rPr>
          <w:tab/>
        </w:r>
        <w:r w:rsidR="00280F89">
          <w:rPr>
            <w:noProof/>
            <w:webHidden/>
          </w:rPr>
          <w:fldChar w:fldCharType="begin"/>
        </w:r>
        <w:r w:rsidR="00280F89">
          <w:rPr>
            <w:noProof/>
            <w:webHidden/>
          </w:rPr>
          <w:instrText xml:space="preserve"> PAGEREF _Toc29366420 \h </w:instrText>
        </w:r>
        <w:r w:rsidR="00280F89">
          <w:rPr>
            <w:noProof/>
            <w:webHidden/>
          </w:rPr>
        </w:r>
        <w:r w:rsidR="00280F89">
          <w:rPr>
            <w:noProof/>
            <w:webHidden/>
          </w:rPr>
          <w:fldChar w:fldCharType="separate"/>
        </w:r>
        <w:r w:rsidR="00401E8F">
          <w:rPr>
            <w:noProof/>
            <w:webHidden/>
          </w:rPr>
          <w:t>34</w:t>
        </w:r>
        <w:r w:rsidR="00280F89">
          <w:rPr>
            <w:noProof/>
            <w:webHidden/>
          </w:rPr>
          <w:fldChar w:fldCharType="end"/>
        </w:r>
      </w:hyperlink>
    </w:p>
    <w:p w14:paraId="7EB28A1D" w14:textId="11F87B49" w:rsidR="00280F89" w:rsidRDefault="00906FC5">
      <w:pPr>
        <w:pStyle w:val="Tabladeilustraciones"/>
        <w:tabs>
          <w:tab w:val="right" w:leader="dot" w:pos="9064"/>
        </w:tabs>
        <w:rPr>
          <w:rFonts w:asciiTheme="minorHAnsi" w:eastAsiaTheme="minorEastAsia" w:hAnsiTheme="minorHAnsi" w:cstheme="minorBidi"/>
          <w:noProof/>
          <w:lang w:val="es-PR" w:eastAsia="es-PR" w:bidi="ar-SA"/>
        </w:rPr>
      </w:pPr>
      <w:hyperlink w:anchor="_Toc29366421" w:history="1">
        <w:r w:rsidR="00280F89" w:rsidRPr="008D5FEE">
          <w:rPr>
            <w:rStyle w:val="Hipervnculo"/>
            <w:noProof/>
          </w:rPr>
          <w:t>Figura 22. Página web de la municipalidad de Lucre</w:t>
        </w:r>
        <w:r w:rsidR="00280F89">
          <w:rPr>
            <w:noProof/>
            <w:webHidden/>
          </w:rPr>
          <w:tab/>
        </w:r>
        <w:r w:rsidR="00280F89">
          <w:rPr>
            <w:noProof/>
            <w:webHidden/>
          </w:rPr>
          <w:fldChar w:fldCharType="begin"/>
        </w:r>
        <w:r w:rsidR="00280F89">
          <w:rPr>
            <w:noProof/>
            <w:webHidden/>
          </w:rPr>
          <w:instrText xml:space="preserve"> PAGEREF _Toc29366421 \h </w:instrText>
        </w:r>
        <w:r w:rsidR="00280F89">
          <w:rPr>
            <w:noProof/>
            <w:webHidden/>
          </w:rPr>
        </w:r>
        <w:r w:rsidR="00280F89">
          <w:rPr>
            <w:noProof/>
            <w:webHidden/>
          </w:rPr>
          <w:fldChar w:fldCharType="separate"/>
        </w:r>
        <w:r w:rsidR="00401E8F">
          <w:rPr>
            <w:noProof/>
            <w:webHidden/>
          </w:rPr>
          <w:t>35</w:t>
        </w:r>
        <w:r w:rsidR="00280F89">
          <w:rPr>
            <w:noProof/>
            <w:webHidden/>
          </w:rPr>
          <w:fldChar w:fldCharType="end"/>
        </w:r>
      </w:hyperlink>
    </w:p>
    <w:p w14:paraId="2269653C" w14:textId="476A4340" w:rsidR="00280F89" w:rsidRDefault="00906FC5">
      <w:pPr>
        <w:pStyle w:val="Tabladeilustraciones"/>
        <w:tabs>
          <w:tab w:val="right" w:leader="dot" w:pos="9064"/>
        </w:tabs>
        <w:rPr>
          <w:rFonts w:asciiTheme="minorHAnsi" w:eastAsiaTheme="minorEastAsia" w:hAnsiTheme="minorHAnsi" w:cstheme="minorBidi"/>
          <w:noProof/>
          <w:lang w:val="es-PR" w:eastAsia="es-PR" w:bidi="ar-SA"/>
        </w:rPr>
      </w:pPr>
      <w:hyperlink w:anchor="_Toc29366422" w:history="1">
        <w:r w:rsidR="00280F89" w:rsidRPr="008D5FEE">
          <w:rPr>
            <w:rStyle w:val="Hipervnculo"/>
            <w:noProof/>
          </w:rPr>
          <w:t>Figura 23. Módulo de DEMUNA en la página web de la municipalidad de Lucre</w:t>
        </w:r>
        <w:r w:rsidR="00280F89">
          <w:rPr>
            <w:noProof/>
            <w:webHidden/>
          </w:rPr>
          <w:tab/>
        </w:r>
        <w:r w:rsidR="00280F89">
          <w:rPr>
            <w:noProof/>
            <w:webHidden/>
          </w:rPr>
          <w:fldChar w:fldCharType="begin"/>
        </w:r>
        <w:r w:rsidR="00280F89">
          <w:rPr>
            <w:noProof/>
            <w:webHidden/>
          </w:rPr>
          <w:instrText xml:space="preserve"> PAGEREF _Toc29366422 \h </w:instrText>
        </w:r>
        <w:r w:rsidR="00280F89">
          <w:rPr>
            <w:noProof/>
            <w:webHidden/>
          </w:rPr>
        </w:r>
        <w:r w:rsidR="00280F89">
          <w:rPr>
            <w:noProof/>
            <w:webHidden/>
          </w:rPr>
          <w:fldChar w:fldCharType="separate"/>
        </w:r>
        <w:r w:rsidR="00401E8F">
          <w:rPr>
            <w:noProof/>
            <w:webHidden/>
          </w:rPr>
          <w:t>35</w:t>
        </w:r>
        <w:r w:rsidR="00280F89">
          <w:rPr>
            <w:noProof/>
            <w:webHidden/>
          </w:rPr>
          <w:fldChar w:fldCharType="end"/>
        </w:r>
      </w:hyperlink>
    </w:p>
    <w:p w14:paraId="405D7B73" w14:textId="4A3C0805" w:rsidR="00280F89" w:rsidRDefault="00906FC5">
      <w:pPr>
        <w:pStyle w:val="Tabladeilustraciones"/>
        <w:tabs>
          <w:tab w:val="right" w:leader="dot" w:pos="9064"/>
        </w:tabs>
        <w:rPr>
          <w:rFonts w:asciiTheme="minorHAnsi" w:eastAsiaTheme="minorEastAsia" w:hAnsiTheme="minorHAnsi" w:cstheme="minorBidi"/>
          <w:noProof/>
          <w:lang w:val="es-PR" w:eastAsia="es-PR" w:bidi="ar-SA"/>
        </w:rPr>
      </w:pPr>
      <w:hyperlink w:anchor="_Toc29366423" w:history="1">
        <w:r w:rsidR="00280F89" w:rsidRPr="008D5FEE">
          <w:rPr>
            <w:rStyle w:val="Hipervnculo"/>
            <w:noProof/>
          </w:rPr>
          <w:t>Figura 24. Diagrama BPMN del proceso del negocio</w:t>
        </w:r>
        <w:r w:rsidR="00280F89">
          <w:rPr>
            <w:noProof/>
            <w:webHidden/>
          </w:rPr>
          <w:tab/>
        </w:r>
        <w:r w:rsidR="00280F89">
          <w:rPr>
            <w:noProof/>
            <w:webHidden/>
          </w:rPr>
          <w:fldChar w:fldCharType="begin"/>
        </w:r>
        <w:r w:rsidR="00280F89">
          <w:rPr>
            <w:noProof/>
            <w:webHidden/>
          </w:rPr>
          <w:instrText xml:space="preserve"> PAGEREF _Toc29366423 \h </w:instrText>
        </w:r>
        <w:r w:rsidR="00280F89">
          <w:rPr>
            <w:noProof/>
            <w:webHidden/>
          </w:rPr>
        </w:r>
        <w:r w:rsidR="00280F89">
          <w:rPr>
            <w:noProof/>
            <w:webHidden/>
          </w:rPr>
          <w:fldChar w:fldCharType="separate"/>
        </w:r>
        <w:r w:rsidR="00401E8F">
          <w:rPr>
            <w:noProof/>
            <w:webHidden/>
          </w:rPr>
          <w:t>39</w:t>
        </w:r>
        <w:r w:rsidR="00280F89">
          <w:rPr>
            <w:noProof/>
            <w:webHidden/>
          </w:rPr>
          <w:fldChar w:fldCharType="end"/>
        </w:r>
      </w:hyperlink>
    </w:p>
    <w:p w14:paraId="5D55BDA6" w14:textId="04DFD257" w:rsidR="00280F89" w:rsidRDefault="00906FC5">
      <w:pPr>
        <w:pStyle w:val="Tabladeilustraciones"/>
        <w:tabs>
          <w:tab w:val="right" w:leader="dot" w:pos="9064"/>
        </w:tabs>
        <w:rPr>
          <w:rFonts w:asciiTheme="minorHAnsi" w:eastAsiaTheme="minorEastAsia" w:hAnsiTheme="minorHAnsi" w:cstheme="minorBidi"/>
          <w:noProof/>
          <w:lang w:val="es-PR" w:eastAsia="es-PR" w:bidi="ar-SA"/>
        </w:rPr>
      </w:pPr>
      <w:hyperlink w:anchor="_Toc29366424" w:history="1">
        <w:r w:rsidR="00280F89" w:rsidRPr="008D5FEE">
          <w:rPr>
            <w:rStyle w:val="Hipervnculo"/>
            <w:noProof/>
          </w:rPr>
          <w:t>Figura 25. Actores del negocio</w:t>
        </w:r>
        <w:r w:rsidR="00280F89">
          <w:rPr>
            <w:noProof/>
            <w:webHidden/>
          </w:rPr>
          <w:tab/>
        </w:r>
        <w:r w:rsidR="00280F89">
          <w:rPr>
            <w:noProof/>
            <w:webHidden/>
          </w:rPr>
          <w:fldChar w:fldCharType="begin"/>
        </w:r>
        <w:r w:rsidR="00280F89">
          <w:rPr>
            <w:noProof/>
            <w:webHidden/>
          </w:rPr>
          <w:instrText xml:space="preserve"> PAGEREF _Toc29366424 \h </w:instrText>
        </w:r>
        <w:r w:rsidR="00280F89">
          <w:rPr>
            <w:noProof/>
            <w:webHidden/>
          </w:rPr>
        </w:r>
        <w:r w:rsidR="00280F89">
          <w:rPr>
            <w:noProof/>
            <w:webHidden/>
          </w:rPr>
          <w:fldChar w:fldCharType="separate"/>
        </w:r>
        <w:r w:rsidR="00401E8F">
          <w:rPr>
            <w:noProof/>
            <w:webHidden/>
          </w:rPr>
          <w:t>39</w:t>
        </w:r>
        <w:r w:rsidR="00280F89">
          <w:rPr>
            <w:noProof/>
            <w:webHidden/>
          </w:rPr>
          <w:fldChar w:fldCharType="end"/>
        </w:r>
      </w:hyperlink>
    </w:p>
    <w:p w14:paraId="3D595F19" w14:textId="04071046" w:rsidR="00280F89" w:rsidRDefault="00906FC5">
      <w:pPr>
        <w:pStyle w:val="Tabladeilustraciones"/>
        <w:tabs>
          <w:tab w:val="right" w:leader="dot" w:pos="9064"/>
        </w:tabs>
        <w:rPr>
          <w:rFonts w:asciiTheme="minorHAnsi" w:eastAsiaTheme="minorEastAsia" w:hAnsiTheme="minorHAnsi" w:cstheme="minorBidi"/>
          <w:noProof/>
          <w:lang w:val="es-PR" w:eastAsia="es-PR" w:bidi="ar-SA"/>
        </w:rPr>
      </w:pPr>
      <w:hyperlink w:anchor="_Toc29366425" w:history="1">
        <w:r w:rsidR="00280F89" w:rsidRPr="008D5FEE">
          <w:rPr>
            <w:rStyle w:val="Hipervnculo"/>
            <w:noProof/>
          </w:rPr>
          <w:t>Figura 26. Diagrama de casos de uso del Negocio</w:t>
        </w:r>
        <w:r w:rsidR="00280F89">
          <w:rPr>
            <w:noProof/>
            <w:webHidden/>
          </w:rPr>
          <w:tab/>
        </w:r>
        <w:r w:rsidR="00280F89">
          <w:rPr>
            <w:noProof/>
            <w:webHidden/>
          </w:rPr>
          <w:fldChar w:fldCharType="begin"/>
        </w:r>
        <w:r w:rsidR="00280F89">
          <w:rPr>
            <w:noProof/>
            <w:webHidden/>
          </w:rPr>
          <w:instrText xml:space="preserve"> PAGEREF _Toc29366425 \h </w:instrText>
        </w:r>
        <w:r w:rsidR="00280F89">
          <w:rPr>
            <w:noProof/>
            <w:webHidden/>
          </w:rPr>
        </w:r>
        <w:r w:rsidR="00280F89">
          <w:rPr>
            <w:noProof/>
            <w:webHidden/>
          </w:rPr>
          <w:fldChar w:fldCharType="separate"/>
        </w:r>
        <w:r w:rsidR="00401E8F">
          <w:rPr>
            <w:noProof/>
            <w:webHidden/>
          </w:rPr>
          <w:t>40</w:t>
        </w:r>
        <w:r w:rsidR="00280F89">
          <w:rPr>
            <w:noProof/>
            <w:webHidden/>
          </w:rPr>
          <w:fldChar w:fldCharType="end"/>
        </w:r>
      </w:hyperlink>
    </w:p>
    <w:p w14:paraId="28A21B19" w14:textId="31BBF11D" w:rsidR="00280F89" w:rsidRDefault="00906FC5">
      <w:pPr>
        <w:pStyle w:val="Tabladeilustraciones"/>
        <w:tabs>
          <w:tab w:val="right" w:leader="dot" w:pos="9064"/>
        </w:tabs>
        <w:rPr>
          <w:rFonts w:asciiTheme="minorHAnsi" w:eastAsiaTheme="minorEastAsia" w:hAnsiTheme="minorHAnsi" w:cstheme="minorBidi"/>
          <w:noProof/>
          <w:lang w:val="es-PR" w:eastAsia="es-PR" w:bidi="ar-SA"/>
        </w:rPr>
      </w:pPr>
      <w:hyperlink w:anchor="_Toc29366426" w:history="1">
        <w:r w:rsidR="00280F89" w:rsidRPr="008D5FEE">
          <w:rPr>
            <w:rStyle w:val="Hipervnculo"/>
            <w:noProof/>
          </w:rPr>
          <w:t>Figura 27. Casos de uso del Sistema de facturación electronica</w:t>
        </w:r>
        <w:r w:rsidR="00280F89">
          <w:rPr>
            <w:noProof/>
            <w:webHidden/>
          </w:rPr>
          <w:tab/>
        </w:r>
        <w:r w:rsidR="00280F89">
          <w:rPr>
            <w:noProof/>
            <w:webHidden/>
          </w:rPr>
          <w:fldChar w:fldCharType="begin"/>
        </w:r>
        <w:r w:rsidR="00280F89">
          <w:rPr>
            <w:noProof/>
            <w:webHidden/>
          </w:rPr>
          <w:instrText xml:space="preserve"> PAGEREF _Toc29366426 \h </w:instrText>
        </w:r>
        <w:r w:rsidR="00280F89">
          <w:rPr>
            <w:noProof/>
            <w:webHidden/>
          </w:rPr>
        </w:r>
        <w:r w:rsidR="00280F89">
          <w:rPr>
            <w:noProof/>
            <w:webHidden/>
          </w:rPr>
          <w:fldChar w:fldCharType="separate"/>
        </w:r>
        <w:r w:rsidR="00401E8F">
          <w:rPr>
            <w:noProof/>
            <w:webHidden/>
          </w:rPr>
          <w:t>44</w:t>
        </w:r>
        <w:r w:rsidR="00280F89">
          <w:rPr>
            <w:noProof/>
            <w:webHidden/>
          </w:rPr>
          <w:fldChar w:fldCharType="end"/>
        </w:r>
      </w:hyperlink>
    </w:p>
    <w:p w14:paraId="6DF65FD4" w14:textId="17A8B58E" w:rsidR="00280F89" w:rsidRDefault="00906FC5">
      <w:pPr>
        <w:pStyle w:val="Tabladeilustraciones"/>
        <w:tabs>
          <w:tab w:val="right" w:leader="dot" w:pos="9064"/>
        </w:tabs>
        <w:rPr>
          <w:rFonts w:asciiTheme="minorHAnsi" w:eastAsiaTheme="minorEastAsia" w:hAnsiTheme="minorHAnsi" w:cstheme="minorBidi"/>
          <w:noProof/>
          <w:lang w:val="es-PR" w:eastAsia="es-PR" w:bidi="ar-SA"/>
        </w:rPr>
      </w:pPr>
      <w:hyperlink r:id="rId13" w:anchor="_Toc29366427" w:history="1">
        <w:r w:rsidR="00280F89" w:rsidRPr="008D5FEE">
          <w:rPr>
            <w:rStyle w:val="Hipervnculo"/>
            <w:noProof/>
          </w:rPr>
          <w:t>Figura 28. Tablas de la base de datos del modelo relacional</w:t>
        </w:r>
        <w:r w:rsidR="00280F89">
          <w:rPr>
            <w:noProof/>
            <w:webHidden/>
          </w:rPr>
          <w:tab/>
        </w:r>
        <w:r w:rsidR="00280F89">
          <w:rPr>
            <w:noProof/>
            <w:webHidden/>
          </w:rPr>
          <w:fldChar w:fldCharType="begin"/>
        </w:r>
        <w:r w:rsidR="00280F89">
          <w:rPr>
            <w:noProof/>
            <w:webHidden/>
          </w:rPr>
          <w:instrText xml:space="preserve"> PAGEREF _Toc29366427 \h </w:instrText>
        </w:r>
        <w:r w:rsidR="00280F89">
          <w:rPr>
            <w:noProof/>
            <w:webHidden/>
          </w:rPr>
        </w:r>
        <w:r w:rsidR="00280F89">
          <w:rPr>
            <w:noProof/>
            <w:webHidden/>
          </w:rPr>
          <w:fldChar w:fldCharType="separate"/>
        </w:r>
        <w:r w:rsidR="00401E8F">
          <w:rPr>
            <w:noProof/>
            <w:webHidden/>
          </w:rPr>
          <w:t>45</w:t>
        </w:r>
        <w:r w:rsidR="00280F89">
          <w:rPr>
            <w:noProof/>
            <w:webHidden/>
          </w:rPr>
          <w:fldChar w:fldCharType="end"/>
        </w:r>
      </w:hyperlink>
    </w:p>
    <w:p w14:paraId="1FC72860" w14:textId="2D3C496F" w:rsidR="00280F89" w:rsidRDefault="00906FC5">
      <w:pPr>
        <w:pStyle w:val="Tabladeilustraciones"/>
        <w:tabs>
          <w:tab w:val="right" w:leader="dot" w:pos="9064"/>
        </w:tabs>
        <w:rPr>
          <w:rFonts w:asciiTheme="minorHAnsi" w:eastAsiaTheme="minorEastAsia" w:hAnsiTheme="minorHAnsi" w:cstheme="minorBidi"/>
          <w:noProof/>
          <w:lang w:val="es-PR" w:eastAsia="es-PR" w:bidi="ar-SA"/>
        </w:rPr>
      </w:pPr>
      <w:hyperlink w:anchor="_Toc29366428" w:history="1">
        <w:r w:rsidR="00280F89" w:rsidRPr="008D5FEE">
          <w:rPr>
            <w:rStyle w:val="Hipervnculo"/>
            <w:noProof/>
          </w:rPr>
          <w:t>Figura 29. Interfaz del sistema – Login</w:t>
        </w:r>
        <w:r w:rsidR="00280F89">
          <w:rPr>
            <w:noProof/>
            <w:webHidden/>
          </w:rPr>
          <w:tab/>
        </w:r>
        <w:r w:rsidR="00280F89">
          <w:rPr>
            <w:noProof/>
            <w:webHidden/>
          </w:rPr>
          <w:fldChar w:fldCharType="begin"/>
        </w:r>
        <w:r w:rsidR="00280F89">
          <w:rPr>
            <w:noProof/>
            <w:webHidden/>
          </w:rPr>
          <w:instrText xml:space="preserve"> PAGEREF _Toc29366428 \h </w:instrText>
        </w:r>
        <w:r w:rsidR="00280F89">
          <w:rPr>
            <w:noProof/>
            <w:webHidden/>
          </w:rPr>
        </w:r>
        <w:r w:rsidR="00280F89">
          <w:rPr>
            <w:noProof/>
            <w:webHidden/>
          </w:rPr>
          <w:fldChar w:fldCharType="separate"/>
        </w:r>
        <w:r w:rsidR="00401E8F">
          <w:rPr>
            <w:noProof/>
            <w:webHidden/>
          </w:rPr>
          <w:t>46</w:t>
        </w:r>
        <w:r w:rsidR="00280F89">
          <w:rPr>
            <w:noProof/>
            <w:webHidden/>
          </w:rPr>
          <w:fldChar w:fldCharType="end"/>
        </w:r>
      </w:hyperlink>
    </w:p>
    <w:p w14:paraId="3664B521" w14:textId="5203FE96" w:rsidR="00280F89" w:rsidRDefault="00906FC5">
      <w:pPr>
        <w:pStyle w:val="Tabladeilustraciones"/>
        <w:tabs>
          <w:tab w:val="right" w:leader="dot" w:pos="9064"/>
        </w:tabs>
        <w:rPr>
          <w:rFonts w:asciiTheme="minorHAnsi" w:eastAsiaTheme="minorEastAsia" w:hAnsiTheme="minorHAnsi" w:cstheme="minorBidi"/>
          <w:noProof/>
          <w:lang w:val="es-PR" w:eastAsia="es-PR" w:bidi="ar-SA"/>
        </w:rPr>
      </w:pPr>
      <w:hyperlink w:anchor="_Toc29366429" w:history="1">
        <w:r w:rsidR="00280F89" w:rsidRPr="008D5FEE">
          <w:rPr>
            <w:rStyle w:val="Hipervnculo"/>
            <w:noProof/>
          </w:rPr>
          <w:t>Figura 30. Interfaz del sistema – Inicio</w:t>
        </w:r>
        <w:r w:rsidR="00280F89">
          <w:rPr>
            <w:noProof/>
            <w:webHidden/>
          </w:rPr>
          <w:tab/>
        </w:r>
        <w:r w:rsidR="00280F89">
          <w:rPr>
            <w:noProof/>
            <w:webHidden/>
          </w:rPr>
          <w:fldChar w:fldCharType="begin"/>
        </w:r>
        <w:r w:rsidR="00280F89">
          <w:rPr>
            <w:noProof/>
            <w:webHidden/>
          </w:rPr>
          <w:instrText xml:space="preserve"> PAGEREF _Toc29366429 \h </w:instrText>
        </w:r>
        <w:r w:rsidR="00280F89">
          <w:rPr>
            <w:noProof/>
            <w:webHidden/>
          </w:rPr>
        </w:r>
        <w:r w:rsidR="00280F89">
          <w:rPr>
            <w:noProof/>
            <w:webHidden/>
          </w:rPr>
          <w:fldChar w:fldCharType="separate"/>
        </w:r>
        <w:r w:rsidR="00401E8F">
          <w:rPr>
            <w:noProof/>
            <w:webHidden/>
          </w:rPr>
          <w:t>46</w:t>
        </w:r>
        <w:r w:rsidR="00280F89">
          <w:rPr>
            <w:noProof/>
            <w:webHidden/>
          </w:rPr>
          <w:fldChar w:fldCharType="end"/>
        </w:r>
      </w:hyperlink>
    </w:p>
    <w:p w14:paraId="50858D0D" w14:textId="0E4089DE" w:rsidR="00280F89" w:rsidRDefault="00906FC5">
      <w:pPr>
        <w:pStyle w:val="Tabladeilustraciones"/>
        <w:tabs>
          <w:tab w:val="right" w:leader="dot" w:pos="9064"/>
        </w:tabs>
        <w:rPr>
          <w:rFonts w:asciiTheme="minorHAnsi" w:eastAsiaTheme="minorEastAsia" w:hAnsiTheme="minorHAnsi" w:cstheme="minorBidi"/>
          <w:noProof/>
          <w:lang w:val="es-PR" w:eastAsia="es-PR" w:bidi="ar-SA"/>
        </w:rPr>
      </w:pPr>
      <w:hyperlink w:anchor="_Toc29366430" w:history="1">
        <w:r w:rsidR="00280F89" w:rsidRPr="008D5FEE">
          <w:rPr>
            <w:rStyle w:val="Hipervnculo"/>
            <w:noProof/>
          </w:rPr>
          <w:t>Figura 31. Interfaz del sistema - pestaña configuraciones del sistema</w:t>
        </w:r>
        <w:r w:rsidR="00280F89">
          <w:rPr>
            <w:noProof/>
            <w:webHidden/>
          </w:rPr>
          <w:tab/>
        </w:r>
        <w:r w:rsidR="00280F89">
          <w:rPr>
            <w:noProof/>
            <w:webHidden/>
          </w:rPr>
          <w:fldChar w:fldCharType="begin"/>
        </w:r>
        <w:r w:rsidR="00280F89">
          <w:rPr>
            <w:noProof/>
            <w:webHidden/>
          </w:rPr>
          <w:instrText xml:space="preserve"> PAGEREF _Toc29366430 \h </w:instrText>
        </w:r>
        <w:r w:rsidR="00280F89">
          <w:rPr>
            <w:noProof/>
            <w:webHidden/>
          </w:rPr>
        </w:r>
        <w:r w:rsidR="00280F89">
          <w:rPr>
            <w:noProof/>
            <w:webHidden/>
          </w:rPr>
          <w:fldChar w:fldCharType="separate"/>
        </w:r>
        <w:r w:rsidR="00401E8F">
          <w:rPr>
            <w:noProof/>
            <w:webHidden/>
          </w:rPr>
          <w:t>46</w:t>
        </w:r>
        <w:r w:rsidR="00280F89">
          <w:rPr>
            <w:noProof/>
            <w:webHidden/>
          </w:rPr>
          <w:fldChar w:fldCharType="end"/>
        </w:r>
      </w:hyperlink>
    </w:p>
    <w:p w14:paraId="2E81124D" w14:textId="58D2D867" w:rsidR="00280F89" w:rsidRDefault="00906FC5">
      <w:pPr>
        <w:pStyle w:val="Tabladeilustraciones"/>
        <w:tabs>
          <w:tab w:val="right" w:leader="dot" w:pos="9064"/>
        </w:tabs>
        <w:rPr>
          <w:rFonts w:asciiTheme="minorHAnsi" w:eastAsiaTheme="minorEastAsia" w:hAnsiTheme="minorHAnsi" w:cstheme="minorBidi"/>
          <w:noProof/>
          <w:lang w:val="es-PR" w:eastAsia="es-PR" w:bidi="ar-SA"/>
        </w:rPr>
      </w:pPr>
      <w:hyperlink w:anchor="_Toc29366431" w:history="1">
        <w:r w:rsidR="00280F89" w:rsidRPr="008D5FEE">
          <w:rPr>
            <w:rStyle w:val="Hipervnculo"/>
            <w:noProof/>
          </w:rPr>
          <w:t>Figura 32. Interfaz del sistema - configuración de la empresa</w:t>
        </w:r>
        <w:r w:rsidR="00280F89">
          <w:rPr>
            <w:noProof/>
            <w:webHidden/>
          </w:rPr>
          <w:tab/>
        </w:r>
        <w:r w:rsidR="00280F89">
          <w:rPr>
            <w:noProof/>
            <w:webHidden/>
          </w:rPr>
          <w:fldChar w:fldCharType="begin"/>
        </w:r>
        <w:r w:rsidR="00280F89">
          <w:rPr>
            <w:noProof/>
            <w:webHidden/>
          </w:rPr>
          <w:instrText xml:space="preserve"> PAGEREF _Toc29366431 \h </w:instrText>
        </w:r>
        <w:r w:rsidR="00280F89">
          <w:rPr>
            <w:noProof/>
            <w:webHidden/>
          </w:rPr>
        </w:r>
        <w:r w:rsidR="00280F89">
          <w:rPr>
            <w:noProof/>
            <w:webHidden/>
          </w:rPr>
          <w:fldChar w:fldCharType="separate"/>
        </w:r>
        <w:r w:rsidR="00401E8F">
          <w:rPr>
            <w:noProof/>
            <w:webHidden/>
          </w:rPr>
          <w:t>47</w:t>
        </w:r>
        <w:r w:rsidR="00280F89">
          <w:rPr>
            <w:noProof/>
            <w:webHidden/>
          </w:rPr>
          <w:fldChar w:fldCharType="end"/>
        </w:r>
      </w:hyperlink>
    </w:p>
    <w:p w14:paraId="28A7E100" w14:textId="365F10D7" w:rsidR="00280F89" w:rsidRDefault="00906FC5">
      <w:pPr>
        <w:pStyle w:val="Tabladeilustraciones"/>
        <w:tabs>
          <w:tab w:val="right" w:leader="dot" w:pos="9064"/>
        </w:tabs>
        <w:rPr>
          <w:rFonts w:asciiTheme="minorHAnsi" w:eastAsiaTheme="minorEastAsia" w:hAnsiTheme="minorHAnsi" w:cstheme="minorBidi"/>
          <w:noProof/>
          <w:lang w:val="es-PR" w:eastAsia="es-PR" w:bidi="ar-SA"/>
        </w:rPr>
      </w:pPr>
      <w:hyperlink w:anchor="_Toc29366432" w:history="1">
        <w:r w:rsidR="00280F89" w:rsidRPr="008D5FEE">
          <w:rPr>
            <w:rStyle w:val="Hipervnculo"/>
            <w:noProof/>
          </w:rPr>
          <w:t>Figura 33. Interfaz del sistema - configuracion de series y numeracion .</w:t>
        </w:r>
        <w:r w:rsidR="00280F89">
          <w:rPr>
            <w:noProof/>
            <w:webHidden/>
          </w:rPr>
          <w:tab/>
        </w:r>
        <w:r w:rsidR="00280F89">
          <w:rPr>
            <w:noProof/>
            <w:webHidden/>
          </w:rPr>
          <w:fldChar w:fldCharType="begin"/>
        </w:r>
        <w:r w:rsidR="00280F89">
          <w:rPr>
            <w:noProof/>
            <w:webHidden/>
          </w:rPr>
          <w:instrText xml:space="preserve"> PAGEREF _Toc29366432 \h </w:instrText>
        </w:r>
        <w:r w:rsidR="00280F89">
          <w:rPr>
            <w:noProof/>
            <w:webHidden/>
          </w:rPr>
        </w:r>
        <w:r w:rsidR="00280F89">
          <w:rPr>
            <w:noProof/>
            <w:webHidden/>
          </w:rPr>
          <w:fldChar w:fldCharType="separate"/>
        </w:r>
        <w:r w:rsidR="00401E8F">
          <w:rPr>
            <w:noProof/>
            <w:webHidden/>
          </w:rPr>
          <w:t>47</w:t>
        </w:r>
        <w:r w:rsidR="00280F89">
          <w:rPr>
            <w:noProof/>
            <w:webHidden/>
          </w:rPr>
          <w:fldChar w:fldCharType="end"/>
        </w:r>
      </w:hyperlink>
    </w:p>
    <w:p w14:paraId="4B6F8C59" w14:textId="7792F4BA" w:rsidR="00280F89" w:rsidRDefault="00906FC5">
      <w:pPr>
        <w:pStyle w:val="Tabladeilustraciones"/>
        <w:tabs>
          <w:tab w:val="right" w:leader="dot" w:pos="9064"/>
        </w:tabs>
        <w:rPr>
          <w:rFonts w:asciiTheme="minorHAnsi" w:eastAsiaTheme="minorEastAsia" w:hAnsiTheme="minorHAnsi" w:cstheme="minorBidi"/>
          <w:noProof/>
          <w:lang w:val="es-PR" w:eastAsia="es-PR" w:bidi="ar-SA"/>
        </w:rPr>
      </w:pPr>
      <w:hyperlink w:anchor="_Toc29366433" w:history="1">
        <w:r w:rsidR="00280F89" w:rsidRPr="008D5FEE">
          <w:rPr>
            <w:rStyle w:val="Hipervnculo"/>
            <w:noProof/>
          </w:rPr>
          <w:t>Figura 34. Interfaz del sistema - configuracion de areas que usaran el sistema</w:t>
        </w:r>
        <w:r w:rsidR="00280F89">
          <w:rPr>
            <w:noProof/>
            <w:webHidden/>
          </w:rPr>
          <w:tab/>
        </w:r>
        <w:r w:rsidR="00280F89">
          <w:rPr>
            <w:noProof/>
            <w:webHidden/>
          </w:rPr>
          <w:fldChar w:fldCharType="begin"/>
        </w:r>
        <w:r w:rsidR="00280F89">
          <w:rPr>
            <w:noProof/>
            <w:webHidden/>
          </w:rPr>
          <w:instrText xml:space="preserve"> PAGEREF _Toc29366433 \h </w:instrText>
        </w:r>
        <w:r w:rsidR="00280F89">
          <w:rPr>
            <w:noProof/>
            <w:webHidden/>
          </w:rPr>
        </w:r>
        <w:r w:rsidR="00280F89">
          <w:rPr>
            <w:noProof/>
            <w:webHidden/>
          </w:rPr>
          <w:fldChar w:fldCharType="separate"/>
        </w:r>
        <w:r w:rsidR="00401E8F">
          <w:rPr>
            <w:noProof/>
            <w:webHidden/>
          </w:rPr>
          <w:t>48</w:t>
        </w:r>
        <w:r w:rsidR="00280F89">
          <w:rPr>
            <w:noProof/>
            <w:webHidden/>
          </w:rPr>
          <w:fldChar w:fldCharType="end"/>
        </w:r>
      </w:hyperlink>
    </w:p>
    <w:p w14:paraId="116819E3" w14:textId="72E8BF9C" w:rsidR="00280F89" w:rsidRDefault="00906FC5">
      <w:pPr>
        <w:pStyle w:val="Tabladeilustraciones"/>
        <w:tabs>
          <w:tab w:val="right" w:leader="dot" w:pos="9064"/>
        </w:tabs>
        <w:rPr>
          <w:rFonts w:asciiTheme="minorHAnsi" w:eastAsiaTheme="minorEastAsia" w:hAnsiTheme="minorHAnsi" w:cstheme="minorBidi"/>
          <w:noProof/>
          <w:lang w:val="es-PR" w:eastAsia="es-PR" w:bidi="ar-SA"/>
        </w:rPr>
      </w:pPr>
      <w:hyperlink w:anchor="_Toc29366434" w:history="1">
        <w:r w:rsidR="00280F89" w:rsidRPr="008D5FEE">
          <w:rPr>
            <w:rStyle w:val="Hipervnculo"/>
            <w:noProof/>
          </w:rPr>
          <w:t>Figura 35. Interfaz del sistema - opcion mantenimiento del usuario</w:t>
        </w:r>
        <w:r w:rsidR="00280F89">
          <w:rPr>
            <w:noProof/>
            <w:webHidden/>
          </w:rPr>
          <w:tab/>
        </w:r>
        <w:r w:rsidR="00280F89">
          <w:rPr>
            <w:noProof/>
            <w:webHidden/>
          </w:rPr>
          <w:fldChar w:fldCharType="begin"/>
        </w:r>
        <w:r w:rsidR="00280F89">
          <w:rPr>
            <w:noProof/>
            <w:webHidden/>
          </w:rPr>
          <w:instrText xml:space="preserve"> PAGEREF _Toc29366434 \h </w:instrText>
        </w:r>
        <w:r w:rsidR="00280F89">
          <w:rPr>
            <w:noProof/>
            <w:webHidden/>
          </w:rPr>
        </w:r>
        <w:r w:rsidR="00280F89">
          <w:rPr>
            <w:noProof/>
            <w:webHidden/>
          </w:rPr>
          <w:fldChar w:fldCharType="separate"/>
        </w:r>
        <w:r w:rsidR="00401E8F">
          <w:rPr>
            <w:noProof/>
            <w:webHidden/>
          </w:rPr>
          <w:t>48</w:t>
        </w:r>
        <w:r w:rsidR="00280F89">
          <w:rPr>
            <w:noProof/>
            <w:webHidden/>
          </w:rPr>
          <w:fldChar w:fldCharType="end"/>
        </w:r>
      </w:hyperlink>
    </w:p>
    <w:p w14:paraId="61B5CDFD" w14:textId="6B71E530" w:rsidR="00280F89" w:rsidRDefault="00906FC5">
      <w:pPr>
        <w:pStyle w:val="Tabladeilustraciones"/>
        <w:tabs>
          <w:tab w:val="right" w:leader="dot" w:pos="9064"/>
        </w:tabs>
        <w:rPr>
          <w:rFonts w:asciiTheme="minorHAnsi" w:eastAsiaTheme="minorEastAsia" w:hAnsiTheme="minorHAnsi" w:cstheme="minorBidi"/>
          <w:noProof/>
          <w:lang w:val="es-PR" w:eastAsia="es-PR" w:bidi="ar-SA"/>
        </w:rPr>
      </w:pPr>
      <w:hyperlink w:anchor="_Toc29366435" w:history="1">
        <w:r w:rsidR="00280F89" w:rsidRPr="008D5FEE">
          <w:rPr>
            <w:rStyle w:val="Hipervnculo"/>
            <w:noProof/>
          </w:rPr>
          <w:t>Figura 36. Interfaz del sistema - Mantenimiento usuario</w:t>
        </w:r>
        <w:r w:rsidR="00280F89">
          <w:rPr>
            <w:noProof/>
            <w:webHidden/>
          </w:rPr>
          <w:tab/>
        </w:r>
        <w:r w:rsidR="00280F89">
          <w:rPr>
            <w:noProof/>
            <w:webHidden/>
          </w:rPr>
          <w:fldChar w:fldCharType="begin"/>
        </w:r>
        <w:r w:rsidR="00280F89">
          <w:rPr>
            <w:noProof/>
            <w:webHidden/>
          </w:rPr>
          <w:instrText xml:space="preserve"> PAGEREF _Toc29366435 \h </w:instrText>
        </w:r>
        <w:r w:rsidR="00280F89">
          <w:rPr>
            <w:noProof/>
            <w:webHidden/>
          </w:rPr>
        </w:r>
        <w:r w:rsidR="00280F89">
          <w:rPr>
            <w:noProof/>
            <w:webHidden/>
          </w:rPr>
          <w:fldChar w:fldCharType="separate"/>
        </w:r>
        <w:r w:rsidR="00401E8F">
          <w:rPr>
            <w:noProof/>
            <w:webHidden/>
          </w:rPr>
          <w:t>48</w:t>
        </w:r>
        <w:r w:rsidR="00280F89">
          <w:rPr>
            <w:noProof/>
            <w:webHidden/>
          </w:rPr>
          <w:fldChar w:fldCharType="end"/>
        </w:r>
      </w:hyperlink>
    </w:p>
    <w:p w14:paraId="16AC496A" w14:textId="3B4541AC" w:rsidR="00280F89" w:rsidRDefault="00906FC5">
      <w:pPr>
        <w:pStyle w:val="Tabladeilustraciones"/>
        <w:tabs>
          <w:tab w:val="right" w:leader="dot" w:pos="9064"/>
        </w:tabs>
        <w:rPr>
          <w:rFonts w:asciiTheme="minorHAnsi" w:eastAsiaTheme="minorEastAsia" w:hAnsiTheme="minorHAnsi" w:cstheme="minorBidi"/>
          <w:noProof/>
          <w:lang w:val="es-PR" w:eastAsia="es-PR" w:bidi="ar-SA"/>
        </w:rPr>
      </w:pPr>
      <w:hyperlink w:anchor="_Toc29366436" w:history="1">
        <w:r w:rsidR="00280F89" w:rsidRPr="008D5FEE">
          <w:rPr>
            <w:rStyle w:val="Hipervnculo"/>
            <w:noProof/>
          </w:rPr>
          <w:t>Figura 37. Interfaz del sistema - Mantenimiento accesos a usuarios</w:t>
        </w:r>
        <w:r w:rsidR="00280F89">
          <w:rPr>
            <w:noProof/>
            <w:webHidden/>
          </w:rPr>
          <w:tab/>
        </w:r>
        <w:r w:rsidR="00280F89">
          <w:rPr>
            <w:noProof/>
            <w:webHidden/>
          </w:rPr>
          <w:fldChar w:fldCharType="begin"/>
        </w:r>
        <w:r w:rsidR="00280F89">
          <w:rPr>
            <w:noProof/>
            <w:webHidden/>
          </w:rPr>
          <w:instrText xml:space="preserve"> PAGEREF _Toc29366436 \h </w:instrText>
        </w:r>
        <w:r w:rsidR="00280F89">
          <w:rPr>
            <w:noProof/>
            <w:webHidden/>
          </w:rPr>
        </w:r>
        <w:r w:rsidR="00280F89">
          <w:rPr>
            <w:noProof/>
            <w:webHidden/>
          </w:rPr>
          <w:fldChar w:fldCharType="separate"/>
        </w:r>
        <w:r w:rsidR="00401E8F">
          <w:rPr>
            <w:noProof/>
            <w:webHidden/>
          </w:rPr>
          <w:t>49</w:t>
        </w:r>
        <w:r w:rsidR="00280F89">
          <w:rPr>
            <w:noProof/>
            <w:webHidden/>
          </w:rPr>
          <w:fldChar w:fldCharType="end"/>
        </w:r>
      </w:hyperlink>
    </w:p>
    <w:p w14:paraId="6A892D90" w14:textId="5C3316DA" w:rsidR="00280F89" w:rsidRDefault="00906FC5">
      <w:pPr>
        <w:pStyle w:val="Tabladeilustraciones"/>
        <w:tabs>
          <w:tab w:val="right" w:leader="dot" w:pos="9064"/>
        </w:tabs>
        <w:rPr>
          <w:rFonts w:asciiTheme="minorHAnsi" w:eastAsiaTheme="minorEastAsia" w:hAnsiTheme="minorHAnsi" w:cstheme="minorBidi"/>
          <w:noProof/>
          <w:lang w:val="es-PR" w:eastAsia="es-PR" w:bidi="ar-SA"/>
        </w:rPr>
      </w:pPr>
      <w:hyperlink w:anchor="_Toc29366437" w:history="1">
        <w:r w:rsidR="00280F89" w:rsidRPr="008D5FEE">
          <w:rPr>
            <w:rStyle w:val="Hipervnculo"/>
            <w:noProof/>
          </w:rPr>
          <w:t>Figura 38. Interfaz del sistema – mantenimiento usuario-comprobante</w:t>
        </w:r>
        <w:r w:rsidR="00280F89">
          <w:rPr>
            <w:noProof/>
            <w:webHidden/>
          </w:rPr>
          <w:tab/>
        </w:r>
        <w:r w:rsidR="00280F89">
          <w:rPr>
            <w:noProof/>
            <w:webHidden/>
          </w:rPr>
          <w:fldChar w:fldCharType="begin"/>
        </w:r>
        <w:r w:rsidR="00280F89">
          <w:rPr>
            <w:noProof/>
            <w:webHidden/>
          </w:rPr>
          <w:instrText xml:space="preserve"> PAGEREF _Toc29366437 \h </w:instrText>
        </w:r>
        <w:r w:rsidR="00280F89">
          <w:rPr>
            <w:noProof/>
            <w:webHidden/>
          </w:rPr>
        </w:r>
        <w:r w:rsidR="00280F89">
          <w:rPr>
            <w:noProof/>
            <w:webHidden/>
          </w:rPr>
          <w:fldChar w:fldCharType="separate"/>
        </w:r>
        <w:r w:rsidR="00401E8F">
          <w:rPr>
            <w:noProof/>
            <w:webHidden/>
          </w:rPr>
          <w:t>49</w:t>
        </w:r>
        <w:r w:rsidR="00280F89">
          <w:rPr>
            <w:noProof/>
            <w:webHidden/>
          </w:rPr>
          <w:fldChar w:fldCharType="end"/>
        </w:r>
      </w:hyperlink>
    </w:p>
    <w:p w14:paraId="2BA5E726" w14:textId="4193033C" w:rsidR="00280F89" w:rsidRDefault="00906FC5">
      <w:pPr>
        <w:pStyle w:val="Tabladeilustraciones"/>
        <w:tabs>
          <w:tab w:val="right" w:leader="dot" w:pos="9064"/>
        </w:tabs>
        <w:rPr>
          <w:rFonts w:asciiTheme="minorHAnsi" w:eastAsiaTheme="minorEastAsia" w:hAnsiTheme="minorHAnsi" w:cstheme="minorBidi"/>
          <w:noProof/>
          <w:lang w:val="es-PR" w:eastAsia="es-PR" w:bidi="ar-SA"/>
        </w:rPr>
      </w:pPr>
      <w:hyperlink w:anchor="_Toc29366438" w:history="1">
        <w:r w:rsidR="00280F89" w:rsidRPr="008D5FEE">
          <w:rPr>
            <w:rStyle w:val="Hipervnculo"/>
            <w:noProof/>
          </w:rPr>
          <w:t>Figura 39. Interfaz del sistema - Lista de mantenimientos</w:t>
        </w:r>
        <w:r w:rsidR="00280F89">
          <w:rPr>
            <w:noProof/>
            <w:webHidden/>
          </w:rPr>
          <w:tab/>
        </w:r>
        <w:r w:rsidR="00280F89">
          <w:rPr>
            <w:noProof/>
            <w:webHidden/>
          </w:rPr>
          <w:fldChar w:fldCharType="begin"/>
        </w:r>
        <w:r w:rsidR="00280F89">
          <w:rPr>
            <w:noProof/>
            <w:webHidden/>
          </w:rPr>
          <w:instrText xml:space="preserve"> PAGEREF _Toc29366438 \h </w:instrText>
        </w:r>
        <w:r w:rsidR="00280F89">
          <w:rPr>
            <w:noProof/>
            <w:webHidden/>
          </w:rPr>
        </w:r>
        <w:r w:rsidR="00280F89">
          <w:rPr>
            <w:noProof/>
            <w:webHidden/>
          </w:rPr>
          <w:fldChar w:fldCharType="separate"/>
        </w:r>
        <w:r w:rsidR="00401E8F">
          <w:rPr>
            <w:noProof/>
            <w:webHidden/>
          </w:rPr>
          <w:t>50</w:t>
        </w:r>
        <w:r w:rsidR="00280F89">
          <w:rPr>
            <w:noProof/>
            <w:webHidden/>
          </w:rPr>
          <w:fldChar w:fldCharType="end"/>
        </w:r>
      </w:hyperlink>
    </w:p>
    <w:p w14:paraId="16A15D9F" w14:textId="72FEB0BF" w:rsidR="00280F89" w:rsidRDefault="00906FC5">
      <w:pPr>
        <w:pStyle w:val="Tabladeilustraciones"/>
        <w:tabs>
          <w:tab w:val="right" w:leader="dot" w:pos="9064"/>
        </w:tabs>
        <w:rPr>
          <w:rFonts w:asciiTheme="minorHAnsi" w:eastAsiaTheme="minorEastAsia" w:hAnsiTheme="minorHAnsi" w:cstheme="minorBidi"/>
          <w:noProof/>
          <w:lang w:val="es-PR" w:eastAsia="es-PR" w:bidi="ar-SA"/>
        </w:rPr>
      </w:pPr>
      <w:hyperlink w:anchor="_Toc29366439" w:history="1">
        <w:r w:rsidR="00280F89" w:rsidRPr="008D5FEE">
          <w:rPr>
            <w:rStyle w:val="Hipervnculo"/>
            <w:noProof/>
          </w:rPr>
          <w:t>Figura 40. Interfaz del sistema -  Lista de procesos</w:t>
        </w:r>
        <w:r w:rsidR="00280F89">
          <w:rPr>
            <w:noProof/>
            <w:webHidden/>
          </w:rPr>
          <w:tab/>
        </w:r>
        <w:r w:rsidR="00280F89">
          <w:rPr>
            <w:noProof/>
            <w:webHidden/>
          </w:rPr>
          <w:fldChar w:fldCharType="begin"/>
        </w:r>
        <w:r w:rsidR="00280F89">
          <w:rPr>
            <w:noProof/>
            <w:webHidden/>
          </w:rPr>
          <w:instrText xml:space="preserve"> PAGEREF _Toc29366439 \h </w:instrText>
        </w:r>
        <w:r w:rsidR="00280F89">
          <w:rPr>
            <w:noProof/>
            <w:webHidden/>
          </w:rPr>
        </w:r>
        <w:r w:rsidR="00280F89">
          <w:rPr>
            <w:noProof/>
            <w:webHidden/>
          </w:rPr>
          <w:fldChar w:fldCharType="separate"/>
        </w:r>
        <w:r w:rsidR="00401E8F">
          <w:rPr>
            <w:noProof/>
            <w:webHidden/>
          </w:rPr>
          <w:t>50</w:t>
        </w:r>
        <w:r w:rsidR="00280F89">
          <w:rPr>
            <w:noProof/>
            <w:webHidden/>
          </w:rPr>
          <w:fldChar w:fldCharType="end"/>
        </w:r>
      </w:hyperlink>
    </w:p>
    <w:p w14:paraId="479154CF" w14:textId="462F4359" w:rsidR="00280F89" w:rsidRDefault="00906FC5">
      <w:pPr>
        <w:pStyle w:val="Tabladeilustraciones"/>
        <w:tabs>
          <w:tab w:val="right" w:leader="dot" w:pos="9064"/>
        </w:tabs>
        <w:rPr>
          <w:rFonts w:asciiTheme="minorHAnsi" w:eastAsiaTheme="minorEastAsia" w:hAnsiTheme="minorHAnsi" w:cstheme="minorBidi"/>
          <w:noProof/>
          <w:lang w:val="es-PR" w:eastAsia="es-PR" w:bidi="ar-SA"/>
        </w:rPr>
      </w:pPr>
      <w:hyperlink w:anchor="_Toc29366440" w:history="1">
        <w:r w:rsidR="00280F89" w:rsidRPr="008D5FEE">
          <w:rPr>
            <w:rStyle w:val="Hipervnculo"/>
            <w:noProof/>
          </w:rPr>
          <w:t>Figura 41. Interfaz del sistema - Proceso emision de comprobantes,</w:t>
        </w:r>
        <w:r w:rsidR="00280F89">
          <w:rPr>
            <w:noProof/>
            <w:webHidden/>
          </w:rPr>
          <w:tab/>
        </w:r>
        <w:r w:rsidR="00280F89">
          <w:rPr>
            <w:noProof/>
            <w:webHidden/>
          </w:rPr>
          <w:fldChar w:fldCharType="begin"/>
        </w:r>
        <w:r w:rsidR="00280F89">
          <w:rPr>
            <w:noProof/>
            <w:webHidden/>
          </w:rPr>
          <w:instrText xml:space="preserve"> PAGEREF _Toc29366440 \h </w:instrText>
        </w:r>
        <w:r w:rsidR="00280F89">
          <w:rPr>
            <w:noProof/>
            <w:webHidden/>
          </w:rPr>
        </w:r>
        <w:r w:rsidR="00280F89">
          <w:rPr>
            <w:noProof/>
            <w:webHidden/>
          </w:rPr>
          <w:fldChar w:fldCharType="separate"/>
        </w:r>
        <w:r w:rsidR="00401E8F">
          <w:rPr>
            <w:noProof/>
            <w:webHidden/>
          </w:rPr>
          <w:t>50</w:t>
        </w:r>
        <w:r w:rsidR="00280F89">
          <w:rPr>
            <w:noProof/>
            <w:webHidden/>
          </w:rPr>
          <w:fldChar w:fldCharType="end"/>
        </w:r>
      </w:hyperlink>
    </w:p>
    <w:p w14:paraId="2D6F5DF2" w14:textId="52945CCE" w:rsidR="00280F89" w:rsidRDefault="00906FC5">
      <w:pPr>
        <w:pStyle w:val="Tabladeilustraciones"/>
        <w:tabs>
          <w:tab w:val="right" w:leader="dot" w:pos="9064"/>
        </w:tabs>
        <w:rPr>
          <w:rFonts w:asciiTheme="minorHAnsi" w:eastAsiaTheme="minorEastAsia" w:hAnsiTheme="minorHAnsi" w:cstheme="minorBidi"/>
          <w:noProof/>
          <w:lang w:val="es-PR" w:eastAsia="es-PR" w:bidi="ar-SA"/>
        </w:rPr>
      </w:pPr>
      <w:hyperlink w:anchor="_Toc29366441" w:history="1">
        <w:r w:rsidR="00280F89" w:rsidRPr="008D5FEE">
          <w:rPr>
            <w:rStyle w:val="Hipervnculo"/>
            <w:noProof/>
          </w:rPr>
          <w:t>Figura 42. Interfaz del sistema - Lista de reportes</w:t>
        </w:r>
        <w:r w:rsidR="00280F89">
          <w:rPr>
            <w:noProof/>
            <w:webHidden/>
          </w:rPr>
          <w:tab/>
        </w:r>
        <w:r w:rsidR="00280F89">
          <w:rPr>
            <w:noProof/>
            <w:webHidden/>
          </w:rPr>
          <w:fldChar w:fldCharType="begin"/>
        </w:r>
        <w:r w:rsidR="00280F89">
          <w:rPr>
            <w:noProof/>
            <w:webHidden/>
          </w:rPr>
          <w:instrText xml:space="preserve"> PAGEREF _Toc29366441 \h </w:instrText>
        </w:r>
        <w:r w:rsidR="00280F89">
          <w:rPr>
            <w:noProof/>
            <w:webHidden/>
          </w:rPr>
        </w:r>
        <w:r w:rsidR="00280F89">
          <w:rPr>
            <w:noProof/>
            <w:webHidden/>
          </w:rPr>
          <w:fldChar w:fldCharType="separate"/>
        </w:r>
        <w:r w:rsidR="00401E8F">
          <w:rPr>
            <w:noProof/>
            <w:webHidden/>
          </w:rPr>
          <w:t>51</w:t>
        </w:r>
        <w:r w:rsidR="00280F89">
          <w:rPr>
            <w:noProof/>
            <w:webHidden/>
          </w:rPr>
          <w:fldChar w:fldCharType="end"/>
        </w:r>
      </w:hyperlink>
    </w:p>
    <w:p w14:paraId="2473D11A" w14:textId="785982AF" w:rsidR="00280F89" w:rsidRDefault="00906FC5">
      <w:pPr>
        <w:pStyle w:val="Tabladeilustraciones"/>
        <w:tabs>
          <w:tab w:val="right" w:leader="dot" w:pos="9064"/>
        </w:tabs>
        <w:rPr>
          <w:rFonts w:asciiTheme="minorHAnsi" w:eastAsiaTheme="minorEastAsia" w:hAnsiTheme="minorHAnsi" w:cstheme="minorBidi"/>
          <w:noProof/>
          <w:lang w:val="es-PR" w:eastAsia="es-PR" w:bidi="ar-SA"/>
        </w:rPr>
      </w:pPr>
      <w:hyperlink w:anchor="_Toc29366442" w:history="1">
        <w:r w:rsidR="00280F89" w:rsidRPr="008D5FEE">
          <w:rPr>
            <w:rStyle w:val="Hipervnculo"/>
            <w:noProof/>
          </w:rPr>
          <w:t>Figura 43. Reporte de ventas</w:t>
        </w:r>
        <w:r w:rsidR="00280F89">
          <w:rPr>
            <w:noProof/>
            <w:webHidden/>
          </w:rPr>
          <w:tab/>
        </w:r>
        <w:r w:rsidR="00280F89">
          <w:rPr>
            <w:noProof/>
            <w:webHidden/>
          </w:rPr>
          <w:fldChar w:fldCharType="begin"/>
        </w:r>
        <w:r w:rsidR="00280F89">
          <w:rPr>
            <w:noProof/>
            <w:webHidden/>
          </w:rPr>
          <w:instrText xml:space="preserve"> PAGEREF _Toc29366442 \h </w:instrText>
        </w:r>
        <w:r w:rsidR="00280F89">
          <w:rPr>
            <w:noProof/>
            <w:webHidden/>
          </w:rPr>
        </w:r>
        <w:r w:rsidR="00280F89">
          <w:rPr>
            <w:noProof/>
            <w:webHidden/>
          </w:rPr>
          <w:fldChar w:fldCharType="separate"/>
        </w:r>
        <w:r w:rsidR="00401E8F">
          <w:rPr>
            <w:noProof/>
            <w:webHidden/>
          </w:rPr>
          <w:t>51</w:t>
        </w:r>
        <w:r w:rsidR="00280F89">
          <w:rPr>
            <w:noProof/>
            <w:webHidden/>
          </w:rPr>
          <w:fldChar w:fldCharType="end"/>
        </w:r>
      </w:hyperlink>
    </w:p>
    <w:p w14:paraId="0A29912A" w14:textId="58C5F1A2" w:rsidR="00280F89" w:rsidRDefault="00906FC5">
      <w:pPr>
        <w:pStyle w:val="Tabladeilustraciones"/>
        <w:tabs>
          <w:tab w:val="right" w:leader="dot" w:pos="9064"/>
        </w:tabs>
        <w:rPr>
          <w:rFonts w:asciiTheme="minorHAnsi" w:eastAsiaTheme="minorEastAsia" w:hAnsiTheme="minorHAnsi" w:cstheme="minorBidi"/>
          <w:noProof/>
          <w:lang w:val="es-PR" w:eastAsia="es-PR" w:bidi="ar-SA"/>
        </w:rPr>
      </w:pPr>
      <w:hyperlink w:anchor="_Toc29366443" w:history="1">
        <w:r w:rsidR="00280F89" w:rsidRPr="008D5FEE">
          <w:rPr>
            <w:rStyle w:val="Hipervnculo"/>
            <w:noProof/>
          </w:rPr>
          <w:t>Figura 44. Formato de impresión</w:t>
        </w:r>
        <w:r w:rsidR="00280F89">
          <w:rPr>
            <w:noProof/>
            <w:webHidden/>
          </w:rPr>
          <w:tab/>
        </w:r>
        <w:r w:rsidR="00280F89">
          <w:rPr>
            <w:noProof/>
            <w:webHidden/>
          </w:rPr>
          <w:fldChar w:fldCharType="begin"/>
        </w:r>
        <w:r w:rsidR="00280F89">
          <w:rPr>
            <w:noProof/>
            <w:webHidden/>
          </w:rPr>
          <w:instrText xml:space="preserve"> PAGEREF _Toc29366443 \h </w:instrText>
        </w:r>
        <w:r w:rsidR="00280F89">
          <w:rPr>
            <w:noProof/>
            <w:webHidden/>
          </w:rPr>
        </w:r>
        <w:r w:rsidR="00280F89">
          <w:rPr>
            <w:noProof/>
            <w:webHidden/>
          </w:rPr>
          <w:fldChar w:fldCharType="separate"/>
        </w:r>
        <w:r w:rsidR="00401E8F">
          <w:rPr>
            <w:noProof/>
            <w:webHidden/>
          </w:rPr>
          <w:t>51</w:t>
        </w:r>
        <w:r w:rsidR="00280F89">
          <w:rPr>
            <w:noProof/>
            <w:webHidden/>
          </w:rPr>
          <w:fldChar w:fldCharType="end"/>
        </w:r>
      </w:hyperlink>
    </w:p>
    <w:p w14:paraId="77B2AD01" w14:textId="205949DD" w:rsidR="00280F89" w:rsidRDefault="00906FC5">
      <w:pPr>
        <w:pStyle w:val="Tabladeilustraciones"/>
        <w:tabs>
          <w:tab w:val="right" w:leader="dot" w:pos="9064"/>
        </w:tabs>
        <w:rPr>
          <w:rFonts w:asciiTheme="minorHAnsi" w:eastAsiaTheme="minorEastAsia" w:hAnsiTheme="minorHAnsi" w:cstheme="minorBidi"/>
          <w:noProof/>
          <w:lang w:val="es-PR" w:eastAsia="es-PR" w:bidi="ar-SA"/>
        </w:rPr>
      </w:pPr>
      <w:hyperlink w:anchor="_Toc29366444" w:history="1">
        <w:r w:rsidR="00280F89" w:rsidRPr="008D5FEE">
          <w:rPr>
            <w:rStyle w:val="Hipervnculo"/>
            <w:noProof/>
          </w:rPr>
          <w:t>Figura 45. Script de envió de comunicación con NUBEFACT</w:t>
        </w:r>
        <w:r w:rsidR="00280F89">
          <w:rPr>
            <w:noProof/>
            <w:webHidden/>
          </w:rPr>
          <w:tab/>
        </w:r>
        <w:r w:rsidR="00280F89">
          <w:rPr>
            <w:noProof/>
            <w:webHidden/>
          </w:rPr>
          <w:fldChar w:fldCharType="begin"/>
        </w:r>
        <w:r w:rsidR="00280F89">
          <w:rPr>
            <w:noProof/>
            <w:webHidden/>
          </w:rPr>
          <w:instrText xml:space="preserve"> PAGEREF _Toc29366444 \h </w:instrText>
        </w:r>
        <w:r w:rsidR="00280F89">
          <w:rPr>
            <w:noProof/>
            <w:webHidden/>
          </w:rPr>
        </w:r>
        <w:r w:rsidR="00280F89">
          <w:rPr>
            <w:noProof/>
            <w:webHidden/>
          </w:rPr>
          <w:fldChar w:fldCharType="separate"/>
        </w:r>
        <w:r w:rsidR="00401E8F">
          <w:rPr>
            <w:noProof/>
            <w:webHidden/>
          </w:rPr>
          <w:t>52</w:t>
        </w:r>
        <w:r w:rsidR="00280F89">
          <w:rPr>
            <w:noProof/>
            <w:webHidden/>
          </w:rPr>
          <w:fldChar w:fldCharType="end"/>
        </w:r>
      </w:hyperlink>
    </w:p>
    <w:p w14:paraId="1F14FD41" w14:textId="1CA3FAC6" w:rsidR="00CB0D09" w:rsidRPr="006431EE" w:rsidRDefault="00A640EE" w:rsidP="003B0B2F">
      <w:pPr>
        <w:pStyle w:val="Sangradetextonormal"/>
        <w:rPr>
          <w:sz w:val="24"/>
          <w:szCs w:val="24"/>
        </w:rPr>
        <w:sectPr w:rsidR="00CB0D09" w:rsidRPr="006431EE" w:rsidSect="005631D2">
          <w:headerReference w:type="default" r:id="rId14"/>
          <w:pgSz w:w="11910" w:h="16840"/>
          <w:pgMar w:top="1418" w:right="1418" w:bottom="1418" w:left="1418" w:header="0" w:footer="1003" w:gutter="0"/>
          <w:pgNumType w:fmt="lowerRoman"/>
          <w:cols w:space="720"/>
        </w:sectPr>
      </w:pPr>
      <w:r>
        <w:rPr>
          <w:sz w:val="24"/>
          <w:szCs w:val="24"/>
        </w:rPr>
        <w:fldChar w:fldCharType="end"/>
      </w:r>
    </w:p>
    <w:p w14:paraId="1BF79C35" w14:textId="18E491AB" w:rsidR="00B931F1" w:rsidRPr="00BA4DE2" w:rsidRDefault="00B931F1" w:rsidP="00011E99">
      <w:pPr>
        <w:pStyle w:val="Estilo1Indices"/>
      </w:pPr>
      <w:bookmarkStart w:id="3" w:name="_Toc57658747"/>
      <w:r w:rsidRPr="00BA4DE2">
        <w:lastRenderedPageBreak/>
        <w:t>Nom</w:t>
      </w:r>
      <w:r w:rsidR="00766890">
        <w:t>e</w:t>
      </w:r>
      <w:r w:rsidRPr="00BA4DE2">
        <w:t>nclatura</w:t>
      </w:r>
      <w:bookmarkEnd w:id="3"/>
    </w:p>
    <w:p w14:paraId="65F52F5A" w14:textId="3C5A9C8B" w:rsidR="00FA2B55" w:rsidRPr="0095160C" w:rsidRDefault="001A0D9F" w:rsidP="0095160C">
      <w:pPr>
        <w:pStyle w:val="Estiloparrafo"/>
        <w:jc w:val="both"/>
        <w:rPr>
          <w:lang w:val="es-PE"/>
        </w:rPr>
      </w:pPr>
      <w:bookmarkStart w:id="4" w:name="_Hlk57653568"/>
      <w:r>
        <w:rPr>
          <w:b/>
          <w:bCs/>
          <w:lang w:val="es-PE"/>
        </w:rPr>
        <w:t>SIG</w:t>
      </w:r>
      <w:r w:rsidR="00FA2B55" w:rsidRPr="6974225B">
        <w:rPr>
          <w:lang w:val="es-PE"/>
        </w:rPr>
        <w:t xml:space="preserve">: </w:t>
      </w:r>
      <w:r w:rsidR="0095160C" w:rsidRPr="0095160C">
        <w:rPr>
          <w:lang w:val="es-PE"/>
        </w:rPr>
        <w:t>Un sistema de información geográfica (SIG) es un marco para recopilar, administrar y analizar datos. Enraizado en la ciencia de la geografía, GIS integra muchos tipos de datos. Analiza la ubicación espacial y organiza capas de información en visualizaciones utilizando mapas y escenas 3D. Con esta capacidad única, GIS revela conocimientos más profundos de los datos, como patrones, relaciones y situaciones, lo que ayuda a los usuarios a tomar decisiones más inteligentes.</w:t>
      </w:r>
    </w:p>
    <w:p w14:paraId="0A267C32" w14:textId="7B7B0BF0" w:rsidR="00FA2B55" w:rsidRPr="00FA2B55" w:rsidRDefault="008356D7" w:rsidP="0095160C">
      <w:pPr>
        <w:pStyle w:val="Estiloparrafo"/>
        <w:jc w:val="both"/>
      </w:pPr>
      <w:r>
        <w:rPr>
          <w:b/>
          <w:bCs/>
          <w:lang w:val="es-PE"/>
        </w:rPr>
        <w:t>SQL</w:t>
      </w:r>
      <w:r w:rsidR="00FA2B55" w:rsidRPr="52B57701">
        <w:rPr>
          <w:b/>
          <w:bCs/>
          <w:lang w:val="es-PE"/>
        </w:rPr>
        <w:t xml:space="preserve">: </w:t>
      </w:r>
      <w:r w:rsidR="0095160C">
        <w:rPr>
          <w:lang w:val="es-PE"/>
        </w:rPr>
        <w:t>E</w:t>
      </w:r>
      <w:r w:rsidR="0095160C" w:rsidRPr="0095160C">
        <w:rPr>
          <w:lang w:val="es-PE"/>
        </w:rPr>
        <w:t>s el lenguaje estándar para los sistemas de administración de bases de datos relacionales. Las sentencias SQL se utilizan para realizar tareas como actualizar datos en una base de datos o recuperar datos de una base de datos.</w:t>
      </w:r>
    </w:p>
    <w:p w14:paraId="01773E3E" w14:textId="77777777" w:rsidR="00FA2B55" w:rsidRDefault="00FA2B55" w:rsidP="0095160C">
      <w:pPr>
        <w:pStyle w:val="Estiloparrafo"/>
        <w:jc w:val="both"/>
        <w:rPr>
          <w:b/>
          <w:bCs/>
        </w:rPr>
      </w:pPr>
      <w:r w:rsidRPr="6974225B">
        <w:rPr>
          <w:b/>
          <w:bCs/>
          <w:lang w:val="es-PE"/>
        </w:rPr>
        <w:t xml:space="preserve">ONG: </w:t>
      </w:r>
      <w:r w:rsidRPr="6974225B">
        <w:rPr>
          <w:lang w:val="es-PE"/>
        </w:rPr>
        <w:t>Organización No Gubernamental</w:t>
      </w:r>
      <w:r>
        <w:rPr>
          <w:lang w:val="es-PE"/>
        </w:rPr>
        <w:t>.</w:t>
      </w:r>
    </w:p>
    <w:p w14:paraId="569B8D37" w14:textId="02763985" w:rsidR="00FA2B55" w:rsidRPr="003B7BD9" w:rsidRDefault="001A0D9F" w:rsidP="0095160C">
      <w:pPr>
        <w:pStyle w:val="Estiloparrafo"/>
        <w:jc w:val="both"/>
      </w:pPr>
      <w:r>
        <w:rPr>
          <w:b/>
          <w:bCs/>
          <w:szCs w:val="24"/>
          <w:lang w:val="es-PE"/>
        </w:rPr>
        <w:t>QGIS</w:t>
      </w:r>
      <w:r w:rsidR="00FA2B55" w:rsidRPr="6974225B">
        <w:rPr>
          <w:b/>
          <w:bCs/>
          <w:szCs w:val="24"/>
          <w:lang w:val="es-PE"/>
        </w:rPr>
        <w:t xml:space="preserve">: </w:t>
      </w:r>
      <w:r w:rsidR="00CB6B0E" w:rsidRPr="00CB6B0E">
        <w:rPr>
          <w:lang w:val="es-PE"/>
        </w:rPr>
        <w:t>Es un sistema de información geográfica de código abierto, lo que significa que se puede descargar e instalar en su escritorio de forma gratuita. Funciona en Windows, Mac OS X y Linux. También hay numerosos complementos que amplían la funcionalidad de QGIS.</w:t>
      </w:r>
    </w:p>
    <w:p w14:paraId="288555C5" w14:textId="77777777" w:rsidR="00FA2B55" w:rsidRPr="00FA2B55" w:rsidRDefault="00FA2B55" w:rsidP="0095160C">
      <w:pPr>
        <w:pStyle w:val="Estiloparrafo"/>
        <w:jc w:val="both"/>
        <w:rPr>
          <w:b/>
          <w:bCs/>
          <w:lang w:val="es-PE"/>
        </w:rPr>
      </w:pPr>
      <w:r w:rsidRPr="00FA2B55">
        <w:rPr>
          <w:b/>
          <w:bCs/>
          <w:lang w:val="es-PE"/>
        </w:rPr>
        <w:t xml:space="preserve">SVG: </w:t>
      </w:r>
      <w:proofErr w:type="spellStart"/>
      <w:r w:rsidRPr="00FA2B55">
        <w:rPr>
          <w:bCs/>
          <w:lang w:val="es-PE"/>
        </w:rPr>
        <w:t>Scalable</w:t>
      </w:r>
      <w:proofErr w:type="spellEnd"/>
      <w:r w:rsidRPr="00FA2B55">
        <w:rPr>
          <w:bCs/>
          <w:lang w:val="es-PE"/>
        </w:rPr>
        <w:t xml:space="preserve"> Vector </w:t>
      </w:r>
      <w:proofErr w:type="spellStart"/>
      <w:r w:rsidRPr="00FA2B55">
        <w:rPr>
          <w:bCs/>
          <w:lang w:val="es-PE"/>
        </w:rPr>
        <w:t>Graphics</w:t>
      </w:r>
      <w:proofErr w:type="spellEnd"/>
    </w:p>
    <w:bookmarkEnd w:id="4"/>
    <w:p w14:paraId="32F908E4" w14:textId="7936B042" w:rsidR="00B66C46" w:rsidRPr="00BA4DE2" w:rsidRDefault="00B66C46" w:rsidP="000C1127">
      <w:pPr>
        <w:pStyle w:val="Estiloparrafo"/>
        <w:numPr>
          <w:ilvl w:val="0"/>
          <w:numId w:val="0"/>
        </w:numPr>
        <w:ind w:left="714"/>
      </w:pPr>
    </w:p>
    <w:p w14:paraId="4214BAA1" w14:textId="13EE3507" w:rsidR="00B66C46" w:rsidRPr="00BA4DE2" w:rsidRDefault="00B66C46" w:rsidP="000C1127">
      <w:pPr>
        <w:pStyle w:val="Estiloparrafo"/>
        <w:numPr>
          <w:ilvl w:val="0"/>
          <w:numId w:val="0"/>
        </w:numPr>
        <w:ind w:left="714"/>
      </w:pPr>
    </w:p>
    <w:p w14:paraId="34751986" w14:textId="233F6E19" w:rsidR="00B66C46" w:rsidRPr="00BA4DE2" w:rsidRDefault="00B66C46" w:rsidP="000C1127">
      <w:pPr>
        <w:pStyle w:val="Estiloparrafo"/>
        <w:numPr>
          <w:ilvl w:val="0"/>
          <w:numId w:val="0"/>
        </w:numPr>
        <w:ind w:left="714"/>
      </w:pPr>
    </w:p>
    <w:p w14:paraId="536F7765" w14:textId="19A12FBB" w:rsidR="00B66C46" w:rsidRPr="00BA4DE2" w:rsidRDefault="00B66C46" w:rsidP="000C1127">
      <w:pPr>
        <w:pStyle w:val="Estiloparrafo"/>
        <w:numPr>
          <w:ilvl w:val="0"/>
          <w:numId w:val="0"/>
        </w:numPr>
        <w:ind w:left="714"/>
      </w:pPr>
    </w:p>
    <w:p w14:paraId="57B0CBCF" w14:textId="265E1652" w:rsidR="00B66C46" w:rsidRPr="00BA4DE2" w:rsidRDefault="00B66C46" w:rsidP="000C1127">
      <w:pPr>
        <w:pStyle w:val="Estiloparrafo"/>
        <w:numPr>
          <w:ilvl w:val="0"/>
          <w:numId w:val="0"/>
        </w:numPr>
        <w:ind w:left="714"/>
      </w:pPr>
    </w:p>
    <w:p w14:paraId="028B02FD" w14:textId="561FFE20" w:rsidR="00B66C46" w:rsidRPr="00BA4DE2" w:rsidRDefault="00B66C46" w:rsidP="000C1127">
      <w:pPr>
        <w:pStyle w:val="Estiloparrafo"/>
        <w:numPr>
          <w:ilvl w:val="0"/>
          <w:numId w:val="0"/>
        </w:numPr>
        <w:ind w:left="714"/>
      </w:pPr>
    </w:p>
    <w:p w14:paraId="2464FFFF" w14:textId="6B10B247" w:rsidR="00B66C46" w:rsidRPr="00BA4DE2" w:rsidRDefault="00B66C46" w:rsidP="000C1127">
      <w:pPr>
        <w:pStyle w:val="Estiloparrafo"/>
        <w:numPr>
          <w:ilvl w:val="0"/>
          <w:numId w:val="0"/>
        </w:numPr>
        <w:ind w:left="714"/>
      </w:pPr>
    </w:p>
    <w:p w14:paraId="7A9434F7" w14:textId="18C34AFA" w:rsidR="00B66C46" w:rsidRPr="00BA4DE2" w:rsidRDefault="00B66C46" w:rsidP="000C1127">
      <w:pPr>
        <w:pStyle w:val="Estiloparrafo"/>
        <w:numPr>
          <w:ilvl w:val="0"/>
          <w:numId w:val="0"/>
        </w:numPr>
        <w:ind w:left="714"/>
      </w:pPr>
    </w:p>
    <w:p w14:paraId="17201CB5" w14:textId="663263DF" w:rsidR="00B66C46" w:rsidRPr="00BA4DE2" w:rsidRDefault="00B66C46" w:rsidP="000C1127">
      <w:pPr>
        <w:pStyle w:val="Estiloparrafo"/>
        <w:numPr>
          <w:ilvl w:val="0"/>
          <w:numId w:val="0"/>
        </w:numPr>
        <w:ind w:left="714"/>
      </w:pPr>
    </w:p>
    <w:p w14:paraId="362E5D7F" w14:textId="7DA4CED0" w:rsidR="00B66C46" w:rsidRPr="00BA4DE2" w:rsidRDefault="00B66C46" w:rsidP="000C1127">
      <w:pPr>
        <w:pStyle w:val="Estiloparrafo"/>
        <w:numPr>
          <w:ilvl w:val="0"/>
          <w:numId w:val="0"/>
        </w:numPr>
        <w:ind w:left="714"/>
      </w:pPr>
    </w:p>
    <w:p w14:paraId="369F05F6" w14:textId="08140197" w:rsidR="00B66C46" w:rsidRPr="00BA4DE2" w:rsidRDefault="00B66C46" w:rsidP="000C1127">
      <w:pPr>
        <w:pStyle w:val="Estiloparrafo"/>
        <w:numPr>
          <w:ilvl w:val="0"/>
          <w:numId w:val="0"/>
        </w:numPr>
        <w:ind w:left="714"/>
      </w:pPr>
    </w:p>
    <w:p w14:paraId="028DBFF2" w14:textId="49DF7FE3" w:rsidR="00B66C46" w:rsidRPr="00BA4DE2" w:rsidRDefault="00B66C46" w:rsidP="000C1127">
      <w:pPr>
        <w:pStyle w:val="Estiloparrafo"/>
        <w:numPr>
          <w:ilvl w:val="0"/>
          <w:numId w:val="0"/>
        </w:numPr>
        <w:ind w:left="714"/>
      </w:pPr>
    </w:p>
    <w:p w14:paraId="1E39F5EB" w14:textId="7473C124" w:rsidR="00B66C46" w:rsidRPr="00BA4DE2" w:rsidRDefault="00B66C46" w:rsidP="000C1127">
      <w:pPr>
        <w:pStyle w:val="Estiloparrafo"/>
        <w:numPr>
          <w:ilvl w:val="0"/>
          <w:numId w:val="0"/>
        </w:numPr>
        <w:ind w:left="714"/>
      </w:pPr>
    </w:p>
    <w:p w14:paraId="17C57446" w14:textId="5D1F9228" w:rsidR="00B66C46" w:rsidRPr="00BA4DE2" w:rsidRDefault="00B66C46" w:rsidP="000C1127">
      <w:pPr>
        <w:pStyle w:val="Estiloparrafo"/>
        <w:numPr>
          <w:ilvl w:val="0"/>
          <w:numId w:val="0"/>
        </w:numPr>
        <w:ind w:left="714"/>
      </w:pPr>
    </w:p>
    <w:p w14:paraId="1F36E465" w14:textId="2FC4596E" w:rsidR="00B66C46" w:rsidRPr="00BA4DE2" w:rsidRDefault="00B66C46" w:rsidP="000C1127">
      <w:pPr>
        <w:pStyle w:val="Estiloparrafo"/>
        <w:numPr>
          <w:ilvl w:val="0"/>
          <w:numId w:val="0"/>
        </w:numPr>
        <w:ind w:left="714"/>
      </w:pPr>
    </w:p>
    <w:p w14:paraId="1AA797B2" w14:textId="327CFBA6" w:rsidR="00B66C46" w:rsidRPr="00BA4DE2" w:rsidRDefault="00B66C46" w:rsidP="000C1127">
      <w:pPr>
        <w:pStyle w:val="Estiloparrafo"/>
        <w:numPr>
          <w:ilvl w:val="0"/>
          <w:numId w:val="0"/>
        </w:numPr>
        <w:ind w:left="714"/>
      </w:pPr>
    </w:p>
    <w:p w14:paraId="5BC869BE" w14:textId="3E683417" w:rsidR="00B71270" w:rsidRDefault="00B71270">
      <w:pPr>
        <w:widowControl/>
        <w:autoSpaceDE/>
        <w:autoSpaceDN/>
        <w:spacing w:after="200" w:line="276" w:lineRule="auto"/>
        <w:rPr>
          <w:sz w:val="24"/>
        </w:rPr>
      </w:pPr>
    </w:p>
    <w:p w14:paraId="3EA326E7" w14:textId="77777777" w:rsidR="00B60BCD" w:rsidRDefault="00B60BCD">
      <w:pPr>
        <w:widowControl/>
        <w:autoSpaceDE/>
        <w:autoSpaceDN/>
        <w:spacing w:after="200" w:line="276" w:lineRule="auto"/>
        <w:rPr>
          <w:sz w:val="24"/>
        </w:rPr>
      </w:pPr>
    </w:p>
    <w:p w14:paraId="0530693C" w14:textId="6EF4FEF9" w:rsidR="005C7B51" w:rsidRPr="00BA4DE2" w:rsidRDefault="00766890" w:rsidP="00011E99">
      <w:pPr>
        <w:pStyle w:val="Estilo1Indices"/>
      </w:pPr>
      <w:bookmarkStart w:id="5" w:name="_Toc57658748"/>
      <w:r>
        <w:lastRenderedPageBreak/>
        <w:t>G</w:t>
      </w:r>
      <w:r w:rsidR="00457F2F" w:rsidRPr="00BA4DE2">
        <w:t>losario</w:t>
      </w:r>
      <w:bookmarkEnd w:id="5"/>
    </w:p>
    <w:p w14:paraId="56DC8319" w14:textId="069BFB07" w:rsidR="008E784E" w:rsidRPr="008E784E" w:rsidRDefault="008E784E" w:rsidP="00AD66DB">
      <w:pPr>
        <w:pStyle w:val="Prrafodelista"/>
        <w:numPr>
          <w:ilvl w:val="1"/>
          <w:numId w:val="1"/>
        </w:numPr>
        <w:tabs>
          <w:tab w:val="left" w:pos="978"/>
          <w:tab w:val="left" w:pos="979"/>
        </w:tabs>
        <w:spacing w:before="167" w:line="360" w:lineRule="auto"/>
        <w:ind w:left="978" w:right="458" w:hanging="360"/>
        <w:jc w:val="both"/>
        <w:rPr>
          <w:sz w:val="24"/>
          <w:szCs w:val="24"/>
        </w:rPr>
      </w:pPr>
      <w:bookmarkStart w:id="6" w:name="_Hlk57653594"/>
      <w:r w:rsidRPr="008E784E">
        <w:rPr>
          <w:b/>
          <w:sz w:val="24"/>
          <w:szCs w:val="24"/>
        </w:rPr>
        <w:t xml:space="preserve">Base de datos: </w:t>
      </w:r>
      <w:r w:rsidRPr="008E784E">
        <w:rPr>
          <w:sz w:val="24"/>
          <w:szCs w:val="24"/>
        </w:rPr>
        <w:t>Conjunto de datos estructurados que permiten el almacenamiento, consulta y actualización en un sistema informático.</w:t>
      </w:r>
    </w:p>
    <w:p w14:paraId="396ED135" w14:textId="69382D56" w:rsidR="00591533" w:rsidRDefault="00591533" w:rsidP="001528CA">
      <w:pPr>
        <w:pStyle w:val="Prrafodelista"/>
        <w:numPr>
          <w:ilvl w:val="1"/>
          <w:numId w:val="1"/>
        </w:numPr>
        <w:tabs>
          <w:tab w:val="left" w:pos="978"/>
          <w:tab w:val="left" w:pos="979"/>
        </w:tabs>
        <w:spacing w:before="167" w:line="360" w:lineRule="auto"/>
        <w:ind w:left="978" w:right="458" w:hanging="360"/>
        <w:jc w:val="both"/>
        <w:rPr>
          <w:sz w:val="24"/>
          <w:szCs w:val="24"/>
        </w:rPr>
      </w:pPr>
      <w:r w:rsidRPr="00591533">
        <w:rPr>
          <w:b/>
          <w:sz w:val="24"/>
          <w:szCs w:val="24"/>
        </w:rPr>
        <w:t>Mapa Cartográfico</w:t>
      </w:r>
      <w:r w:rsidR="00FA2B55" w:rsidRPr="00591533">
        <w:rPr>
          <w:sz w:val="24"/>
          <w:szCs w:val="24"/>
        </w:rPr>
        <w:t>:</w:t>
      </w:r>
      <w:r>
        <w:rPr>
          <w:sz w:val="24"/>
          <w:szCs w:val="24"/>
        </w:rPr>
        <w:t xml:space="preserve"> </w:t>
      </w:r>
      <w:r w:rsidR="00B60BCD">
        <w:rPr>
          <w:sz w:val="24"/>
          <w:szCs w:val="24"/>
        </w:rPr>
        <w:t>Es</w:t>
      </w:r>
      <w:r w:rsidRPr="00591533">
        <w:rPr>
          <w:sz w:val="24"/>
          <w:szCs w:val="24"/>
        </w:rPr>
        <w:t xml:space="preserve"> la representación gráfica, dibujada a escala y generalmente en una superficie plana, de las características (geográficas, geológicas o geopolíticas…) de un área de la Tierra</w:t>
      </w:r>
      <w:r>
        <w:rPr>
          <w:sz w:val="24"/>
          <w:szCs w:val="24"/>
        </w:rPr>
        <w:t>.</w:t>
      </w:r>
    </w:p>
    <w:p w14:paraId="07AA6B53" w14:textId="3DCC2CCF" w:rsidR="00FA2B55" w:rsidRPr="00591533" w:rsidRDefault="00591533" w:rsidP="001528CA">
      <w:pPr>
        <w:pStyle w:val="Prrafodelista"/>
        <w:numPr>
          <w:ilvl w:val="1"/>
          <w:numId w:val="1"/>
        </w:numPr>
        <w:tabs>
          <w:tab w:val="left" w:pos="978"/>
          <w:tab w:val="left" w:pos="979"/>
        </w:tabs>
        <w:spacing w:before="167" w:line="360" w:lineRule="auto"/>
        <w:ind w:left="978" w:right="458" w:hanging="360"/>
        <w:jc w:val="both"/>
        <w:rPr>
          <w:sz w:val="24"/>
          <w:szCs w:val="24"/>
        </w:rPr>
      </w:pPr>
      <w:r>
        <w:rPr>
          <w:b/>
          <w:sz w:val="24"/>
          <w:szCs w:val="24"/>
        </w:rPr>
        <w:t>Mapeo Digital</w:t>
      </w:r>
      <w:r w:rsidR="00FA2B55" w:rsidRPr="00591533">
        <w:rPr>
          <w:b/>
          <w:sz w:val="24"/>
          <w:szCs w:val="24"/>
        </w:rPr>
        <w:t>:</w:t>
      </w:r>
      <w:r w:rsidR="00FA2B55" w:rsidRPr="00591533">
        <w:rPr>
          <w:sz w:val="24"/>
          <w:szCs w:val="24"/>
        </w:rPr>
        <w:t xml:space="preserve"> </w:t>
      </w:r>
      <w:r w:rsidRPr="00591533">
        <w:rPr>
          <w:sz w:val="24"/>
          <w:szCs w:val="24"/>
        </w:rPr>
        <w:t>También llamado cartografía digital</w:t>
      </w:r>
      <w:r>
        <w:rPr>
          <w:sz w:val="24"/>
          <w:szCs w:val="24"/>
        </w:rPr>
        <w:t xml:space="preserve">, </w:t>
      </w:r>
      <w:r w:rsidRPr="00591533">
        <w:rPr>
          <w:sz w:val="24"/>
          <w:szCs w:val="24"/>
        </w:rPr>
        <w:t>es el proceso mediante el cual una recopilación de datos se compila y formatea en una imagen virtual.</w:t>
      </w:r>
    </w:p>
    <w:p w14:paraId="3E2C576D" w14:textId="0A37EF89" w:rsidR="00A07F78" w:rsidRPr="00A07F78" w:rsidRDefault="00A07F78" w:rsidP="00A07F78">
      <w:pPr>
        <w:pStyle w:val="Prrafodelista"/>
        <w:numPr>
          <w:ilvl w:val="1"/>
          <w:numId w:val="1"/>
        </w:numPr>
        <w:tabs>
          <w:tab w:val="left" w:pos="978"/>
          <w:tab w:val="left" w:pos="979"/>
        </w:tabs>
        <w:spacing w:before="167" w:line="360" w:lineRule="auto"/>
        <w:ind w:right="458"/>
        <w:jc w:val="both"/>
        <w:rPr>
          <w:sz w:val="24"/>
          <w:szCs w:val="24"/>
        </w:rPr>
      </w:pPr>
      <w:r w:rsidRPr="00A07F78">
        <w:rPr>
          <w:b/>
          <w:bCs/>
          <w:sz w:val="24"/>
          <w:szCs w:val="24"/>
        </w:rPr>
        <w:t>Mapa Digital o Composición</w:t>
      </w:r>
      <w:r w:rsidR="00FA2B55" w:rsidRPr="00A07F78">
        <w:rPr>
          <w:b/>
          <w:bCs/>
          <w:sz w:val="24"/>
          <w:szCs w:val="24"/>
        </w:rPr>
        <w:t>:</w:t>
      </w:r>
      <w:r w:rsidR="00FA2B55" w:rsidRPr="00A07F78">
        <w:rPr>
          <w:sz w:val="24"/>
          <w:szCs w:val="24"/>
        </w:rPr>
        <w:t xml:space="preserve"> </w:t>
      </w:r>
      <w:r w:rsidRPr="00A07F78">
        <w:rPr>
          <w:sz w:val="24"/>
          <w:szCs w:val="24"/>
        </w:rPr>
        <w:t>Un mapa es la representación métrica y gráfica de una cantidad de la región sobre un área bidimensional. Esta representación métrica nos posibilita hacer mediciones de distancias, ángulos o áreas sobre el mismo, resultado que puede tener relación con las medidas llevadas a cabo en el planeta real.</w:t>
      </w:r>
      <w:r>
        <w:rPr>
          <w:sz w:val="24"/>
          <w:szCs w:val="24"/>
        </w:rPr>
        <w:t xml:space="preserve"> </w:t>
      </w:r>
      <w:r w:rsidRPr="00A07F78">
        <w:rPr>
          <w:sz w:val="24"/>
          <w:szCs w:val="24"/>
        </w:rPr>
        <w:t>La representación gráfica posibilita representar la información de manera llamativa, atrayendo la atención del observador. Los mapas son un instrumento y una fuente de información indispensable para el desarrollo de las ocupaciones humanas y, aun cuando no nos percatamos, en nuestro día a día vivimos rodeados de mapas.</w:t>
      </w:r>
    </w:p>
    <w:p w14:paraId="37DA68D6" w14:textId="08CD967E" w:rsidR="008E784E" w:rsidRPr="008E784E" w:rsidRDefault="008E784E" w:rsidP="001528CA">
      <w:pPr>
        <w:pStyle w:val="Prrafodelista"/>
        <w:numPr>
          <w:ilvl w:val="1"/>
          <w:numId w:val="1"/>
        </w:numPr>
        <w:tabs>
          <w:tab w:val="left" w:pos="978"/>
          <w:tab w:val="left" w:pos="979"/>
        </w:tabs>
        <w:spacing w:before="167" w:line="360" w:lineRule="auto"/>
        <w:ind w:left="978" w:right="458" w:hanging="360"/>
        <w:jc w:val="both"/>
        <w:rPr>
          <w:sz w:val="24"/>
          <w:szCs w:val="24"/>
        </w:rPr>
      </w:pPr>
      <w:r w:rsidRPr="008E784E">
        <w:rPr>
          <w:b/>
          <w:sz w:val="24"/>
          <w:szCs w:val="24"/>
        </w:rPr>
        <w:t>Base de Datos Alfanumérica</w:t>
      </w:r>
      <w:r w:rsidR="00FA2B55" w:rsidRPr="008E784E">
        <w:rPr>
          <w:sz w:val="24"/>
          <w:szCs w:val="24"/>
        </w:rPr>
        <w:t xml:space="preserve">: </w:t>
      </w:r>
      <w:r w:rsidRPr="008E784E">
        <w:rPr>
          <w:sz w:val="24"/>
          <w:szCs w:val="24"/>
        </w:rPr>
        <w:t>Base de datos que contiene atributos de los objetos espaciales. En este proyecto algunos de los atributos son:</w:t>
      </w:r>
      <w:r>
        <w:rPr>
          <w:sz w:val="24"/>
          <w:szCs w:val="24"/>
        </w:rPr>
        <w:t xml:space="preserve"> código de medidor,</w:t>
      </w:r>
      <w:r w:rsidRPr="008E784E">
        <w:rPr>
          <w:sz w:val="24"/>
          <w:szCs w:val="24"/>
        </w:rPr>
        <w:t xml:space="preserve"> </w:t>
      </w:r>
      <w:r>
        <w:rPr>
          <w:sz w:val="24"/>
          <w:szCs w:val="24"/>
        </w:rPr>
        <w:t>código de conexión</w:t>
      </w:r>
      <w:r w:rsidRPr="008E784E">
        <w:rPr>
          <w:sz w:val="24"/>
          <w:szCs w:val="24"/>
        </w:rPr>
        <w:t xml:space="preserve">, </w:t>
      </w:r>
      <w:r>
        <w:rPr>
          <w:sz w:val="24"/>
          <w:szCs w:val="24"/>
        </w:rPr>
        <w:t>metros cúbicos consumidos</w:t>
      </w:r>
      <w:r w:rsidRPr="008E784E">
        <w:rPr>
          <w:sz w:val="24"/>
          <w:szCs w:val="24"/>
        </w:rPr>
        <w:t xml:space="preserve">, </w:t>
      </w:r>
      <w:r>
        <w:rPr>
          <w:sz w:val="24"/>
          <w:szCs w:val="24"/>
        </w:rPr>
        <w:t>código del contribuyente,</w:t>
      </w:r>
      <w:r w:rsidRPr="008E784E">
        <w:rPr>
          <w:sz w:val="24"/>
          <w:szCs w:val="24"/>
        </w:rPr>
        <w:t xml:space="preserve"> etc.</w:t>
      </w:r>
    </w:p>
    <w:p w14:paraId="0680ED8E" w14:textId="77777777" w:rsidR="000A07D6" w:rsidRPr="000A07D6" w:rsidRDefault="000A07D6" w:rsidP="001528CA">
      <w:pPr>
        <w:pStyle w:val="Prrafodelista"/>
        <w:numPr>
          <w:ilvl w:val="1"/>
          <w:numId w:val="1"/>
        </w:numPr>
        <w:tabs>
          <w:tab w:val="left" w:pos="978"/>
          <w:tab w:val="left" w:pos="979"/>
        </w:tabs>
        <w:spacing w:before="167" w:line="360" w:lineRule="auto"/>
        <w:ind w:left="978" w:right="458" w:hanging="360"/>
        <w:jc w:val="both"/>
        <w:rPr>
          <w:sz w:val="24"/>
          <w:szCs w:val="24"/>
        </w:rPr>
      </w:pPr>
      <w:r w:rsidRPr="000A07D6">
        <w:rPr>
          <w:b/>
          <w:sz w:val="24"/>
          <w:szCs w:val="24"/>
        </w:rPr>
        <w:t>Base de Datos Geográfica:</w:t>
      </w:r>
      <w:r w:rsidR="00FA2B55" w:rsidRPr="000A07D6">
        <w:rPr>
          <w:sz w:val="24"/>
          <w:szCs w:val="24"/>
        </w:rPr>
        <w:t xml:space="preserve"> </w:t>
      </w:r>
      <w:r w:rsidRPr="000A07D6">
        <w:rPr>
          <w:sz w:val="24"/>
          <w:szCs w:val="24"/>
        </w:rPr>
        <w:t xml:space="preserve">Es una representación de la realidad territorial que contiene datos sobre posición, relaciones espaciales y tipos de las entidades geográficas, las cuales son puntos, líneas y polígonos. </w:t>
      </w:r>
    </w:p>
    <w:p w14:paraId="5FCBF130" w14:textId="328D4BD5" w:rsidR="00FA2B55" w:rsidRDefault="00347AD5" w:rsidP="001528CA">
      <w:pPr>
        <w:pStyle w:val="Prrafodelista"/>
        <w:numPr>
          <w:ilvl w:val="1"/>
          <w:numId w:val="1"/>
        </w:numPr>
        <w:tabs>
          <w:tab w:val="left" w:pos="978"/>
          <w:tab w:val="left" w:pos="979"/>
        </w:tabs>
        <w:spacing w:before="167" w:line="360" w:lineRule="auto"/>
        <w:ind w:left="978" w:right="458" w:hanging="360"/>
        <w:jc w:val="both"/>
        <w:rPr>
          <w:sz w:val="24"/>
          <w:szCs w:val="24"/>
        </w:rPr>
      </w:pPr>
      <w:r w:rsidRPr="000A07D6">
        <w:rPr>
          <w:b/>
          <w:sz w:val="24"/>
          <w:szCs w:val="24"/>
        </w:rPr>
        <w:t>Datos espaciales</w:t>
      </w:r>
      <w:r w:rsidR="00FA2B55" w:rsidRPr="000A07D6">
        <w:rPr>
          <w:sz w:val="24"/>
          <w:szCs w:val="24"/>
        </w:rPr>
        <w:t>: Es un conjunto estandarizado de conceptos, prácticas y criterios para enfocar un tipo de problemática particular que sirve como referencia, para enfrentar y resolver nuevos problemas de índole similar.</w:t>
      </w:r>
    </w:p>
    <w:p w14:paraId="05E8A11C" w14:textId="27651BC9" w:rsidR="00FA2B55" w:rsidRPr="00FA2B55" w:rsidRDefault="001E2756" w:rsidP="00AD66DB">
      <w:pPr>
        <w:pStyle w:val="Prrafodelista"/>
        <w:numPr>
          <w:ilvl w:val="1"/>
          <w:numId w:val="1"/>
        </w:numPr>
        <w:tabs>
          <w:tab w:val="left" w:pos="978"/>
          <w:tab w:val="left" w:pos="979"/>
        </w:tabs>
        <w:spacing w:before="167" w:line="360" w:lineRule="auto"/>
        <w:ind w:left="978" w:right="458" w:hanging="360"/>
        <w:jc w:val="both"/>
        <w:rPr>
          <w:sz w:val="24"/>
          <w:szCs w:val="24"/>
        </w:rPr>
      </w:pPr>
      <w:r>
        <w:rPr>
          <w:b/>
          <w:sz w:val="24"/>
          <w:szCs w:val="24"/>
        </w:rPr>
        <w:t>PyQgis</w:t>
      </w:r>
      <w:r w:rsidR="00FA2B55" w:rsidRPr="00FA2B55">
        <w:rPr>
          <w:sz w:val="24"/>
          <w:szCs w:val="24"/>
        </w:rPr>
        <w:t xml:space="preserve">: </w:t>
      </w:r>
      <w:r w:rsidR="008561A0">
        <w:rPr>
          <w:sz w:val="24"/>
          <w:szCs w:val="24"/>
        </w:rPr>
        <w:t>E</w:t>
      </w:r>
      <w:r w:rsidR="008561A0" w:rsidRPr="008561A0">
        <w:rPr>
          <w:sz w:val="24"/>
          <w:szCs w:val="24"/>
        </w:rPr>
        <w:t xml:space="preserve">s el entorno de Python dentro de QGIS con un conjunto de bibliotecas QGIS más las herramientas de Python con el potencial de ejecutar otras bibliotecas poderosas como Pandas, </w:t>
      </w:r>
      <w:proofErr w:type="spellStart"/>
      <w:r w:rsidR="008561A0" w:rsidRPr="008561A0">
        <w:rPr>
          <w:sz w:val="24"/>
          <w:szCs w:val="24"/>
        </w:rPr>
        <w:t>Numpy</w:t>
      </w:r>
      <w:proofErr w:type="spellEnd"/>
      <w:r w:rsidR="008561A0" w:rsidRPr="008561A0">
        <w:rPr>
          <w:sz w:val="24"/>
          <w:szCs w:val="24"/>
        </w:rPr>
        <w:t xml:space="preserve"> o </w:t>
      </w:r>
      <w:proofErr w:type="spellStart"/>
      <w:r w:rsidR="008561A0" w:rsidRPr="008561A0">
        <w:rPr>
          <w:sz w:val="24"/>
          <w:szCs w:val="24"/>
        </w:rPr>
        <w:t>Scikit-learn</w:t>
      </w:r>
      <w:proofErr w:type="spellEnd"/>
      <w:r w:rsidR="008561A0" w:rsidRPr="008561A0">
        <w:rPr>
          <w:sz w:val="24"/>
          <w:szCs w:val="24"/>
        </w:rPr>
        <w:t>.</w:t>
      </w:r>
    </w:p>
    <w:p w14:paraId="4879681E" w14:textId="77777777" w:rsidR="00FA2B55" w:rsidRPr="00FA2B55" w:rsidRDefault="00FA2B55" w:rsidP="00AD66DB">
      <w:pPr>
        <w:pStyle w:val="Prrafodelista"/>
        <w:numPr>
          <w:ilvl w:val="1"/>
          <w:numId w:val="1"/>
        </w:numPr>
        <w:tabs>
          <w:tab w:val="left" w:pos="978"/>
          <w:tab w:val="left" w:pos="979"/>
        </w:tabs>
        <w:spacing w:before="167" w:line="360" w:lineRule="auto"/>
        <w:ind w:left="978" w:right="458" w:hanging="360"/>
        <w:jc w:val="both"/>
        <w:rPr>
          <w:sz w:val="24"/>
          <w:szCs w:val="24"/>
        </w:rPr>
      </w:pPr>
      <w:r w:rsidRPr="00FA2B55">
        <w:rPr>
          <w:b/>
          <w:sz w:val="24"/>
          <w:szCs w:val="24"/>
        </w:rPr>
        <w:t>IDE</w:t>
      </w:r>
      <w:r w:rsidRPr="00FA2B55">
        <w:rPr>
          <w:sz w:val="24"/>
          <w:szCs w:val="24"/>
        </w:rPr>
        <w:t>: Entorno de desarrollo integrado utilizado para escribir código en distintos lenguajes de programación.</w:t>
      </w:r>
    </w:p>
    <w:p w14:paraId="749C2288" w14:textId="70C454C2" w:rsidR="00FA2B55" w:rsidRPr="00FA2B55" w:rsidRDefault="001E2756" w:rsidP="00AD66DB">
      <w:pPr>
        <w:pStyle w:val="Prrafodelista"/>
        <w:numPr>
          <w:ilvl w:val="1"/>
          <w:numId w:val="1"/>
        </w:numPr>
        <w:tabs>
          <w:tab w:val="left" w:pos="978"/>
          <w:tab w:val="left" w:pos="979"/>
        </w:tabs>
        <w:spacing w:before="167" w:line="360" w:lineRule="auto"/>
        <w:ind w:left="978" w:right="458" w:hanging="360"/>
        <w:jc w:val="both"/>
        <w:rPr>
          <w:sz w:val="24"/>
          <w:szCs w:val="24"/>
        </w:rPr>
      </w:pPr>
      <w:r>
        <w:rPr>
          <w:b/>
          <w:sz w:val="24"/>
          <w:szCs w:val="24"/>
        </w:rPr>
        <w:lastRenderedPageBreak/>
        <w:t>Api</w:t>
      </w:r>
      <w:r w:rsidR="00FA2B55" w:rsidRPr="00FA2B55">
        <w:rPr>
          <w:sz w:val="24"/>
          <w:szCs w:val="24"/>
        </w:rPr>
        <w:t xml:space="preserve">: </w:t>
      </w:r>
      <w:r w:rsidR="008561A0">
        <w:rPr>
          <w:sz w:val="24"/>
          <w:szCs w:val="24"/>
        </w:rPr>
        <w:t>Es</w:t>
      </w:r>
      <w:r w:rsidR="008561A0" w:rsidRPr="008561A0">
        <w:rPr>
          <w:sz w:val="24"/>
          <w:szCs w:val="24"/>
        </w:rPr>
        <w:t xml:space="preserve"> un intermediario de software que permite que dos aplicaciones se comuniquen entre sí. </w:t>
      </w:r>
    </w:p>
    <w:p w14:paraId="24E5C13B" w14:textId="63068E3B" w:rsidR="00FA2B55" w:rsidRPr="00FA2B55" w:rsidRDefault="001E2756" w:rsidP="00AD66DB">
      <w:pPr>
        <w:pStyle w:val="Prrafodelista"/>
        <w:numPr>
          <w:ilvl w:val="1"/>
          <w:numId w:val="1"/>
        </w:numPr>
        <w:tabs>
          <w:tab w:val="left" w:pos="978"/>
          <w:tab w:val="left" w:pos="979"/>
        </w:tabs>
        <w:spacing w:before="167" w:line="360" w:lineRule="auto"/>
        <w:ind w:left="978" w:right="458" w:hanging="360"/>
        <w:jc w:val="both"/>
        <w:rPr>
          <w:sz w:val="24"/>
          <w:szCs w:val="24"/>
        </w:rPr>
      </w:pPr>
      <w:r>
        <w:rPr>
          <w:b/>
          <w:sz w:val="24"/>
          <w:szCs w:val="24"/>
        </w:rPr>
        <w:t>Ortofoto</w:t>
      </w:r>
      <w:r w:rsidR="00FA2B55" w:rsidRPr="00FA2B55">
        <w:rPr>
          <w:sz w:val="24"/>
          <w:szCs w:val="24"/>
        </w:rPr>
        <w:t xml:space="preserve">: </w:t>
      </w:r>
      <w:r w:rsidR="00CE6377">
        <w:rPr>
          <w:sz w:val="24"/>
          <w:szCs w:val="24"/>
        </w:rPr>
        <w:t>Es una f</w:t>
      </w:r>
      <w:r w:rsidR="00CE6377" w:rsidRPr="00CE6377">
        <w:rPr>
          <w:sz w:val="24"/>
          <w:szCs w:val="24"/>
        </w:rPr>
        <w:t>otografía aérea o imagen satelital corregida geométricamente ("ortorrectificada") de manera que la escala sea uniforme: la foto o imagen sigue una proyección cartográfica determinada.</w:t>
      </w:r>
    </w:p>
    <w:p w14:paraId="613D364B" w14:textId="21FCD708" w:rsidR="00922EEC" w:rsidRPr="00922EEC" w:rsidRDefault="00987DD1" w:rsidP="001528CA">
      <w:pPr>
        <w:pStyle w:val="Prrafodelista"/>
        <w:numPr>
          <w:ilvl w:val="1"/>
          <w:numId w:val="1"/>
        </w:numPr>
        <w:tabs>
          <w:tab w:val="left" w:pos="978"/>
          <w:tab w:val="left" w:pos="979"/>
        </w:tabs>
        <w:spacing w:before="167" w:line="360" w:lineRule="auto"/>
        <w:ind w:left="978" w:right="458" w:hanging="360"/>
        <w:jc w:val="both"/>
        <w:rPr>
          <w:sz w:val="24"/>
          <w:szCs w:val="24"/>
        </w:rPr>
      </w:pPr>
      <w:r w:rsidRPr="00922EEC">
        <w:rPr>
          <w:b/>
          <w:sz w:val="24"/>
          <w:szCs w:val="24"/>
        </w:rPr>
        <w:t>JAVA</w:t>
      </w:r>
      <w:r w:rsidR="00FA2B55" w:rsidRPr="00922EEC">
        <w:rPr>
          <w:sz w:val="24"/>
          <w:szCs w:val="24"/>
        </w:rPr>
        <w:t xml:space="preserve">: </w:t>
      </w:r>
      <w:r w:rsidR="00922EEC">
        <w:rPr>
          <w:sz w:val="24"/>
          <w:szCs w:val="24"/>
        </w:rPr>
        <w:t>L</w:t>
      </w:r>
      <w:r w:rsidR="00922EEC" w:rsidRPr="00922EEC">
        <w:rPr>
          <w:sz w:val="24"/>
          <w:szCs w:val="24"/>
        </w:rPr>
        <w:t>enguaje de programación orientado a objetos y basado en clases que está diseñado para tener la menor cantidad posible de dependencias de implementación.</w:t>
      </w:r>
    </w:p>
    <w:p w14:paraId="768D1CAB" w14:textId="661225B3" w:rsidR="00A447AB" w:rsidRPr="00922EEC" w:rsidRDefault="00987DD1" w:rsidP="001528CA">
      <w:pPr>
        <w:pStyle w:val="Prrafodelista"/>
        <w:numPr>
          <w:ilvl w:val="1"/>
          <w:numId w:val="1"/>
        </w:numPr>
        <w:tabs>
          <w:tab w:val="left" w:pos="978"/>
          <w:tab w:val="left" w:pos="979"/>
        </w:tabs>
        <w:spacing w:before="167" w:line="360" w:lineRule="auto"/>
        <w:ind w:left="978" w:right="458" w:hanging="360"/>
        <w:jc w:val="both"/>
        <w:rPr>
          <w:sz w:val="24"/>
          <w:szCs w:val="24"/>
        </w:rPr>
      </w:pPr>
      <w:r w:rsidRPr="00922EEC">
        <w:rPr>
          <w:b/>
          <w:sz w:val="24"/>
          <w:szCs w:val="24"/>
        </w:rPr>
        <w:t>Datos vectoriales</w:t>
      </w:r>
      <w:r w:rsidR="00FA2B55" w:rsidRPr="00922EEC">
        <w:rPr>
          <w:sz w:val="24"/>
          <w:szCs w:val="24"/>
        </w:rPr>
        <w:t xml:space="preserve">: </w:t>
      </w:r>
      <w:r w:rsidR="00A447AB" w:rsidRPr="00922EEC">
        <w:rPr>
          <w:sz w:val="24"/>
          <w:szCs w:val="24"/>
        </w:rPr>
        <w:t>Son estructuras de datos utilizadas para almacenar datos geográficos de elementos construidos a partir de vértices como una serie de par coordenadas X, Y dentro de la memoria de la computadora. Estos suelen usarse para representar puntos, líneas y áreas.</w:t>
      </w:r>
    </w:p>
    <w:p w14:paraId="75D8C99F" w14:textId="41896275" w:rsidR="00A447AB" w:rsidRDefault="00987DD1" w:rsidP="00A447AB">
      <w:pPr>
        <w:pStyle w:val="Prrafodelista"/>
        <w:numPr>
          <w:ilvl w:val="1"/>
          <w:numId w:val="1"/>
        </w:numPr>
        <w:tabs>
          <w:tab w:val="left" w:pos="978"/>
          <w:tab w:val="left" w:pos="979"/>
        </w:tabs>
        <w:spacing w:before="167" w:line="360" w:lineRule="auto"/>
        <w:ind w:left="978" w:right="458" w:hanging="360"/>
        <w:jc w:val="both"/>
        <w:rPr>
          <w:sz w:val="24"/>
          <w:szCs w:val="24"/>
        </w:rPr>
      </w:pPr>
      <w:r w:rsidRPr="00A447AB">
        <w:rPr>
          <w:b/>
          <w:sz w:val="24"/>
          <w:szCs w:val="24"/>
        </w:rPr>
        <w:t>Datos rásteres</w:t>
      </w:r>
      <w:r w:rsidR="00FA2B55" w:rsidRPr="00A447AB">
        <w:rPr>
          <w:b/>
          <w:sz w:val="24"/>
          <w:szCs w:val="24"/>
        </w:rPr>
        <w:t>:</w:t>
      </w:r>
      <w:r w:rsidR="00FA2B55" w:rsidRPr="00A447AB">
        <w:rPr>
          <w:sz w:val="24"/>
          <w:szCs w:val="24"/>
        </w:rPr>
        <w:t xml:space="preserve"> </w:t>
      </w:r>
      <w:r w:rsidR="00A447AB" w:rsidRPr="00A447AB">
        <w:rPr>
          <w:sz w:val="24"/>
          <w:szCs w:val="24"/>
        </w:rPr>
        <w:t>Los datos ráster se almacenan como una rejilla de valores. Hay muchos satélites que orbitan la tierra y las fotografías que toman son un tipo de datos ráster que se pueden ver en un SIG</w:t>
      </w:r>
      <w:r w:rsidR="00395652">
        <w:rPr>
          <w:sz w:val="24"/>
          <w:szCs w:val="24"/>
        </w:rPr>
        <w:t xml:space="preserve">. </w:t>
      </w:r>
      <w:r w:rsidR="00A447AB" w:rsidRPr="00A447AB">
        <w:rPr>
          <w:sz w:val="24"/>
          <w:szCs w:val="24"/>
        </w:rPr>
        <w:t xml:space="preserve">Una diferencia importante entre datos ráster y vectoriales es </w:t>
      </w:r>
      <w:proofErr w:type="gramStart"/>
      <w:r w:rsidR="00A447AB" w:rsidRPr="00A447AB">
        <w:rPr>
          <w:sz w:val="24"/>
          <w:szCs w:val="24"/>
        </w:rPr>
        <w:t>que</w:t>
      </w:r>
      <w:proofErr w:type="gramEnd"/>
      <w:r w:rsidR="00A447AB" w:rsidRPr="00A447AB">
        <w:rPr>
          <w:sz w:val="24"/>
          <w:szCs w:val="24"/>
        </w:rPr>
        <w:t xml:space="preserve"> si te acercas demasiado en una imagen ráster, empezará a aparecer en bloque. De hecho, estos bloques son las células de la red de datos que forman la imagen ráster.</w:t>
      </w:r>
      <w:r w:rsidR="00A447AB">
        <w:rPr>
          <w:sz w:val="24"/>
          <w:szCs w:val="24"/>
        </w:rPr>
        <w:t xml:space="preserve"> </w:t>
      </w:r>
    </w:p>
    <w:p w14:paraId="259ED930" w14:textId="24589855" w:rsidR="00A447AB" w:rsidRPr="00A447AB" w:rsidRDefault="00987DD1" w:rsidP="00A447AB">
      <w:pPr>
        <w:pStyle w:val="Prrafodelista"/>
        <w:numPr>
          <w:ilvl w:val="1"/>
          <w:numId w:val="1"/>
        </w:numPr>
        <w:tabs>
          <w:tab w:val="left" w:pos="978"/>
          <w:tab w:val="left" w:pos="979"/>
        </w:tabs>
        <w:spacing w:before="167" w:line="360" w:lineRule="auto"/>
        <w:ind w:left="978" w:right="458" w:hanging="360"/>
        <w:jc w:val="both"/>
        <w:rPr>
          <w:sz w:val="24"/>
          <w:szCs w:val="24"/>
        </w:rPr>
      </w:pPr>
      <w:r w:rsidRPr="00A447AB">
        <w:rPr>
          <w:b/>
          <w:sz w:val="24"/>
          <w:szCs w:val="24"/>
        </w:rPr>
        <w:t>Archivo shape</w:t>
      </w:r>
      <w:r w:rsidR="00FA2B55" w:rsidRPr="00A447AB">
        <w:rPr>
          <w:b/>
          <w:sz w:val="24"/>
          <w:szCs w:val="24"/>
        </w:rPr>
        <w:t>:</w:t>
      </w:r>
      <w:r w:rsidR="00FA2B55" w:rsidRPr="00A447AB">
        <w:rPr>
          <w:sz w:val="24"/>
          <w:szCs w:val="24"/>
        </w:rPr>
        <w:t xml:space="preserve"> </w:t>
      </w:r>
      <w:r w:rsidR="00A447AB" w:rsidRPr="00A447AB">
        <w:rPr>
          <w:sz w:val="24"/>
          <w:szCs w:val="24"/>
        </w:rPr>
        <w:t xml:space="preserve">Se trata del formato de datos vectoriales más reconocido, el cual guarda la ubicación de recursos geográficos y atributos de ellos asociados. Dichos recursos geográficos tienen la posibilidad de representar desde una capa de tipo punto, línea o polígono </w:t>
      </w:r>
      <w:r w:rsidR="00A447AB" w:rsidRPr="00A447AB">
        <w:rPr>
          <w:sz w:val="24"/>
          <w:szCs w:val="24"/>
          <w:highlight w:val="yellow"/>
        </w:rPr>
        <w:t>(ver Figura 11).</w:t>
      </w:r>
    </w:p>
    <w:p w14:paraId="59FEDACE" w14:textId="6277651A" w:rsidR="00A447AB" w:rsidRDefault="00A447AB" w:rsidP="00A447AB">
      <w:pPr>
        <w:widowControl/>
        <w:tabs>
          <w:tab w:val="left" w:pos="978"/>
          <w:tab w:val="left" w:pos="979"/>
        </w:tabs>
        <w:autoSpaceDE/>
        <w:autoSpaceDN/>
        <w:spacing w:before="167" w:after="200" w:line="276" w:lineRule="auto"/>
        <w:ind w:left="978" w:right="458"/>
        <w:jc w:val="both"/>
        <w:rPr>
          <w:sz w:val="24"/>
          <w:szCs w:val="24"/>
        </w:rPr>
      </w:pPr>
      <w:r>
        <w:rPr>
          <w:sz w:val="24"/>
          <w:szCs w:val="24"/>
        </w:rPr>
        <w:tab/>
      </w:r>
      <w:r w:rsidRPr="00A447AB">
        <w:rPr>
          <w:sz w:val="24"/>
          <w:szCs w:val="24"/>
        </w:rPr>
        <w:t>Los archivos shape son simples de mandar de un lado a otro, y la mayor parte de</w:t>
      </w:r>
      <w:r>
        <w:rPr>
          <w:sz w:val="24"/>
          <w:szCs w:val="24"/>
        </w:rPr>
        <w:t xml:space="preserve"> </w:t>
      </w:r>
      <w:r w:rsidRPr="00A447AB">
        <w:rPr>
          <w:sz w:val="24"/>
          <w:szCs w:val="24"/>
        </w:rPr>
        <w:t>programa</w:t>
      </w:r>
      <w:r>
        <w:rPr>
          <w:sz w:val="24"/>
          <w:szCs w:val="24"/>
        </w:rPr>
        <w:t>s</w:t>
      </w:r>
      <w:r w:rsidRPr="00A447AB">
        <w:rPr>
          <w:sz w:val="24"/>
          <w:szCs w:val="24"/>
        </w:rPr>
        <w:t xml:space="preserve"> SIG puede leerlos.</w:t>
      </w:r>
      <w:r>
        <w:rPr>
          <w:sz w:val="24"/>
          <w:szCs w:val="24"/>
        </w:rPr>
        <w:t xml:space="preserve"> </w:t>
      </w:r>
    </w:p>
    <w:p w14:paraId="38D0BA40" w14:textId="22DDAF47" w:rsidR="001F5F83" w:rsidRDefault="00A447AB" w:rsidP="001F5F83">
      <w:pPr>
        <w:widowControl/>
        <w:tabs>
          <w:tab w:val="left" w:pos="978"/>
          <w:tab w:val="left" w:pos="979"/>
        </w:tabs>
        <w:autoSpaceDE/>
        <w:autoSpaceDN/>
        <w:spacing w:before="167" w:after="200" w:line="276" w:lineRule="auto"/>
        <w:ind w:right="458"/>
        <w:jc w:val="both"/>
        <w:rPr>
          <w:sz w:val="24"/>
          <w:szCs w:val="24"/>
        </w:rPr>
      </w:pPr>
      <w:r>
        <w:rPr>
          <w:sz w:val="24"/>
          <w:szCs w:val="24"/>
        </w:rPr>
        <w:tab/>
        <w:t>Desde el</w:t>
      </w:r>
      <w:r w:rsidRPr="00A447AB">
        <w:rPr>
          <w:sz w:val="24"/>
          <w:szCs w:val="24"/>
        </w:rPr>
        <w:t xml:space="preserve"> explorador los archivos shape terminan con la extensión (.</w:t>
      </w:r>
      <w:proofErr w:type="spellStart"/>
      <w:r w:rsidRPr="00A447AB">
        <w:rPr>
          <w:sz w:val="24"/>
          <w:szCs w:val="24"/>
        </w:rPr>
        <w:t>shp</w:t>
      </w:r>
      <w:proofErr w:type="spellEnd"/>
      <w:r w:rsidRPr="00A447AB">
        <w:rPr>
          <w:sz w:val="24"/>
          <w:szCs w:val="24"/>
        </w:rPr>
        <w:t>).</w:t>
      </w:r>
    </w:p>
    <w:p w14:paraId="2D99F5E2" w14:textId="77777777" w:rsidR="00B60BCD" w:rsidRDefault="00B60BCD" w:rsidP="001F5F83">
      <w:pPr>
        <w:widowControl/>
        <w:tabs>
          <w:tab w:val="left" w:pos="978"/>
          <w:tab w:val="left" w:pos="979"/>
        </w:tabs>
        <w:autoSpaceDE/>
        <w:autoSpaceDN/>
        <w:spacing w:before="167" w:after="200" w:line="276" w:lineRule="auto"/>
        <w:ind w:right="458"/>
        <w:jc w:val="both"/>
        <w:rPr>
          <w:sz w:val="24"/>
          <w:szCs w:val="24"/>
        </w:rPr>
      </w:pPr>
    </w:p>
    <w:p w14:paraId="3F79BA53" w14:textId="3BEDDB64" w:rsidR="001F5F83" w:rsidRDefault="001F5F83" w:rsidP="001F5F83">
      <w:pPr>
        <w:widowControl/>
        <w:tabs>
          <w:tab w:val="left" w:pos="978"/>
          <w:tab w:val="left" w:pos="979"/>
        </w:tabs>
        <w:autoSpaceDE/>
        <w:autoSpaceDN/>
        <w:spacing w:before="167" w:after="200" w:line="276" w:lineRule="auto"/>
        <w:ind w:right="458"/>
        <w:jc w:val="both"/>
        <w:rPr>
          <w:sz w:val="24"/>
          <w:szCs w:val="24"/>
        </w:rPr>
      </w:pPr>
    </w:p>
    <w:p w14:paraId="2F0671FB" w14:textId="254F7E2E" w:rsidR="001F5F83" w:rsidRDefault="001F5F83" w:rsidP="001F5F83">
      <w:pPr>
        <w:widowControl/>
        <w:tabs>
          <w:tab w:val="left" w:pos="978"/>
          <w:tab w:val="left" w:pos="979"/>
        </w:tabs>
        <w:autoSpaceDE/>
        <w:autoSpaceDN/>
        <w:spacing w:before="167" w:after="200" w:line="276" w:lineRule="auto"/>
        <w:ind w:right="458"/>
        <w:jc w:val="both"/>
        <w:rPr>
          <w:sz w:val="24"/>
          <w:szCs w:val="24"/>
        </w:rPr>
      </w:pPr>
    </w:p>
    <w:p w14:paraId="7A93DC40" w14:textId="57387176" w:rsidR="001F5F83" w:rsidRDefault="001F5F83" w:rsidP="001F5F83">
      <w:pPr>
        <w:widowControl/>
        <w:tabs>
          <w:tab w:val="left" w:pos="978"/>
          <w:tab w:val="left" w:pos="979"/>
        </w:tabs>
        <w:autoSpaceDE/>
        <w:autoSpaceDN/>
        <w:spacing w:before="167" w:after="200" w:line="276" w:lineRule="auto"/>
        <w:ind w:right="458"/>
        <w:jc w:val="both"/>
        <w:rPr>
          <w:sz w:val="24"/>
          <w:szCs w:val="24"/>
        </w:rPr>
      </w:pPr>
      <w:r>
        <w:rPr>
          <w:noProof/>
        </w:rPr>
        <w:lastRenderedPageBreak/>
        <w:drawing>
          <wp:anchor distT="0" distB="0" distL="114300" distR="114300" simplePos="0" relativeHeight="251665408" behindDoc="1" locked="0" layoutInCell="1" allowOverlap="1" wp14:anchorId="140E0345" wp14:editId="1A33DBCA">
            <wp:simplePos x="0" y="0"/>
            <wp:positionH relativeFrom="column">
              <wp:posOffset>670560</wp:posOffset>
            </wp:positionH>
            <wp:positionV relativeFrom="paragraph">
              <wp:posOffset>9525</wp:posOffset>
            </wp:positionV>
            <wp:extent cx="4791020" cy="2603012"/>
            <wp:effectExtent l="0" t="0" r="0" b="6985"/>
            <wp:wrapTight wrapText="bothSides">
              <wp:wrapPolygon edited="0">
                <wp:start x="0" y="0"/>
                <wp:lineTo x="0" y="21500"/>
                <wp:lineTo x="21474" y="21500"/>
                <wp:lineTo x="21474"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91020" cy="2603012"/>
                    </a:xfrm>
                    <a:prstGeom prst="rect">
                      <a:avLst/>
                    </a:prstGeom>
                  </pic:spPr>
                </pic:pic>
              </a:graphicData>
            </a:graphic>
            <wp14:sizeRelH relativeFrom="page">
              <wp14:pctWidth>0</wp14:pctWidth>
            </wp14:sizeRelH>
            <wp14:sizeRelV relativeFrom="page">
              <wp14:pctHeight>0</wp14:pctHeight>
            </wp14:sizeRelV>
          </wp:anchor>
        </w:drawing>
      </w:r>
    </w:p>
    <w:p w14:paraId="598E3BE2" w14:textId="1F874C98" w:rsidR="001F5F83" w:rsidRDefault="001F5F83" w:rsidP="001F5F83">
      <w:pPr>
        <w:widowControl/>
        <w:tabs>
          <w:tab w:val="left" w:pos="978"/>
          <w:tab w:val="left" w:pos="979"/>
        </w:tabs>
        <w:autoSpaceDE/>
        <w:autoSpaceDN/>
        <w:spacing w:before="167" w:after="200" w:line="276" w:lineRule="auto"/>
        <w:ind w:right="458"/>
        <w:jc w:val="both"/>
        <w:rPr>
          <w:sz w:val="24"/>
          <w:szCs w:val="24"/>
        </w:rPr>
      </w:pPr>
    </w:p>
    <w:p w14:paraId="6E1F9DBF" w14:textId="2B65A106" w:rsidR="001F5F83" w:rsidRDefault="001F5F83" w:rsidP="001F5F83">
      <w:pPr>
        <w:widowControl/>
        <w:tabs>
          <w:tab w:val="left" w:pos="978"/>
          <w:tab w:val="left" w:pos="979"/>
        </w:tabs>
        <w:autoSpaceDE/>
        <w:autoSpaceDN/>
        <w:spacing w:before="167" w:after="200" w:line="276" w:lineRule="auto"/>
        <w:ind w:right="458"/>
        <w:jc w:val="both"/>
        <w:rPr>
          <w:sz w:val="24"/>
          <w:szCs w:val="24"/>
        </w:rPr>
      </w:pPr>
    </w:p>
    <w:p w14:paraId="74DF1EE5" w14:textId="0EAFF072" w:rsidR="001F5F83" w:rsidRPr="001F5F83" w:rsidRDefault="001F5F83" w:rsidP="001F5F83">
      <w:pPr>
        <w:rPr>
          <w:sz w:val="24"/>
          <w:szCs w:val="24"/>
        </w:rPr>
      </w:pPr>
    </w:p>
    <w:p w14:paraId="0EA80E3F" w14:textId="60374FA4" w:rsidR="001F5F83" w:rsidRPr="001F5F83" w:rsidRDefault="001F5F83" w:rsidP="001F5F83">
      <w:pPr>
        <w:rPr>
          <w:sz w:val="24"/>
          <w:szCs w:val="24"/>
        </w:rPr>
      </w:pPr>
    </w:p>
    <w:p w14:paraId="44F72EBA" w14:textId="59C881D7" w:rsidR="001F5F83" w:rsidRDefault="001F5F83" w:rsidP="001F5F83">
      <w:pPr>
        <w:rPr>
          <w:sz w:val="24"/>
          <w:szCs w:val="24"/>
        </w:rPr>
      </w:pPr>
    </w:p>
    <w:p w14:paraId="7C2A0100" w14:textId="72754C6A" w:rsidR="001F5F83" w:rsidRDefault="001F5F83" w:rsidP="001F5F83">
      <w:pPr>
        <w:rPr>
          <w:sz w:val="24"/>
          <w:szCs w:val="24"/>
        </w:rPr>
      </w:pPr>
    </w:p>
    <w:p w14:paraId="1901829C" w14:textId="69FC5723" w:rsidR="001F5F83" w:rsidRDefault="001F5F83" w:rsidP="001F5F83">
      <w:pPr>
        <w:rPr>
          <w:sz w:val="24"/>
          <w:szCs w:val="24"/>
        </w:rPr>
      </w:pPr>
    </w:p>
    <w:p w14:paraId="10A7C9F6" w14:textId="0FFB9998" w:rsidR="001F5F83" w:rsidRDefault="001F5F83" w:rsidP="001F5F83">
      <w:pPr>
        <w:rPr>
          <w:sz w:val="24"/>
          <w:szCs w:val="24"/>
        </w:rPr>
      </w:pPr>
    </w:p>
    <w:p w14:paraId="42400AAD" w14:textId="2DE65A01" w:rsidR="001F5F83" w:rsidRDefault="001F5F83" w:rsidP="001F5F83">
      <w:pPr>
        <w:rPr>
          <w:sz w:val="24"/>
          <w:szCs w:val="24"/>
        </w:rPr>
      </w:pPr>
    </w:p>
    <w:p w14:paraId="791792F4" w14:textId="186D9C7E" w:rsidR="001F5F83" w:rsidRDefault="001F5F83" w:rsidP="001F5F83">
      <w:pPr>
        <w:rPr>
          <w:sz w:val="24"/>
          <w:szCs w:val="24"/>
        </w:rPr>
      </w:pPr>
    </w:p>
    <w:p w14:paraId="40195F5F" w14:textId="286C91EF" w:rsidR="001F5F83" w:rsidRDefault="001F5F83" w:rsidP="001F5F83">
      <w:pPr>
        <w:rPr>
          <w:sz w:val="24"/>
          <w:szCs w:val="24"/>
        </w:rPr>
      </w:pPr>
    </w:p>
    <w:p w14:paraId="6827502B" w14:textId="473B735D" w:rsidR="001F5F83" w:rsidRDefault="001F5F83" w:rsidP="001F5F83">
      <w:pPr>
        <w:rPr>
          <w:sz w:val="24"/>
          <w:szCs w:val="24"/>
        </w:rPr>
      </w:pPr>
    </w:p>
    <w:p w14:paraId="4EC58649" w14:textId="0ABD6DA6" w:rsidR="001F5F83" w:rsidRDefault="001F5F83" w:rsidP="001F5F83">
      <w:pPr>
        <w:rPr>
          <w:sz w:val="24"/>
          <w:szCs w:val="24"/>
        </w:rPr>
      </w:pPr>
    </w:p>
    <w:p w14:paraId="20242597" w14:textId="25C2D2BF" w:rsidR="001F5F83" w:rsidRDefault="001F5F83" w:rsidP="001F5F83">
      <w:pPr>
        <w:rPr>
          <w:sz w:val="24"/>
          <w:szCs w:val="24"/>
        </w:rPr>
      </w:pPr>
    </w:p>
    <w:p w14:paraId="3E1BA867" w14:textId="77777777" w:rsidR="001F5F83" w:rsidRPr="001F5F83" w:rsidRDefault="001F5F83" w:rsidP="001F5F83">
      <w:pPr>
        <w:rPr>
          <w:sz w:val="24"/>
          <w:szCs w:val="24"/>
        </w:rPr>
      </w:pPr>
    </w:p>
    <w:p w14:paraId="0BF99409" w14:textId="77777777" w:rsidR="00E20A27" w:rsidRDefault="008E784E" w:rsidP="001528CA">
      <w:pPr>
        <w:pStyle w:val="Prrafodelista"/>
        <w:numPr>
          <w:ilvl w:val="1"/>
          <w:numId w:val="1"/>
        </w:numPr>
        <w:tabs>
          <w:tab w:val="left" w:pos="978"/>
          <w:tab w:val="left" w:pos="979"/>
        </w:tabs>
        <w:spacing w:before="167" w:line="360" w:lineRule="auto"/>
        <w:ind w:left="978" w:right="458" w:hanging="360"/>
        <w:jc w:val="both"/>
        <w:rPr>
          <w:sz w:val="24"/>
          <w:szCs w:val="24"/>
        </w:rPr>
      </w:pPr>
      <w:r w:rsidRPr="00E20A27">
        <w:rPr>
          <w:b/>
          <w:sz w:val="24"/>
          <w:szCs w:val="24"/>
        </w:rPr>
        <w:t>Complemento OpenLayers:</w:t>
      </w:r>
      <w:r>
        <w:t xml:space="preserve"> </w:t>
      </w:r>
      <w:r w:rsidR="00E20A27" w:rsidRPr="00E20A27">
        <w:rPr>
          <w:sz w:val="24"/>
          <w:szCs w:val="24"/>
        </w:rPr>
        <w:t xml:space="preserve">OpenLayers Plugin en un instrumento que hace viable aumentar imágenes y capas de datos Google Maps, Bing Maps, MapQuest, OpenStreetMap y Apple Maps de manera directa de la web </w:t>
      </w:r>
      <w:r w:rsidR="00E20A27" w:rsidRPr="00E20A27">
        <w:rPr>
          <w:sz w:val="24"/>
          <w:szCs w:val="24"/>
          <w:highlight w:val="yellow"/>
        </w:rPr>
        <w:t>(ver Figura 12).</w:t>
      </w:r>
      <w:r w:rsidR="00E20A27" w:rsidRPr="00E20A27">
        <w:rPr>
          <w:sz w:val="24"/>
          <w:szCs w:val="24"/>
        </w:rPr>
        <w:t xml:space="preserve"> Entre los mapas activados por el complemento OpenLayers en el QGIS poseemos:</w:t>
      </w:r>
    </w:p>
    <w:p w14:paraId="02D7885F" w14:textId="77777777" w:rsidR="00E20A27" w:rsidRDefault="00E20A27" w:rsidP="00E20A27">
      <w:pPr>
        <w:pStyle w:val="Prrafodelista"/>
        <w:numPr>
          <w:ilvl w:val="0"/>
          <w:numId w:val="39"/>
        </w:numPr>
        <w:tabs>
          <w:tab w:val="left" w:pos="978"/>
          <w:tab w:val="left" w:pos="979"/>
        </w:tabs>
        <w:spacing w:before="167" w:line="360" w:lineRule="auto"/>
        <w:ind w:right="458"/>
        <w:jc w:val="both"/>
        <w:rPr>
          <w:sz w:val="24"/>
          <w:szCs w:val="24"/>
        </w:rPr>
      </w:pPr>
      <w:r w:rsidRPr="00E20A27">
        <w:rPr>
          <w:sz w:val="24"/>
          <w:szCs w:val="24"/>
        </w:rPr>
        <w:t xml:space="preserve">Google </w:t>
      </w:r>
      <w:proofErr w:type="spellStart"/>
      <w:r w:rsidRPr="00E20A27">
        <w:rPr>
          <w:sz w:val="24"/>
          <w:szCs w:val="24"/>
        </w:rPr>
        <w:t>Satellite</w:t>
      </w:r>
      <w:proofErr w:type="spellEnd"/>
      <w:r w:rsidRPr="00E20A27">
        <w:rPr>
          <w:sz w:val="24"/>
          <w:szCs w:val="24"/>
        </w:rPr>
        <w:t xml:space="preserve">: </w:t>
      </w:r>
      <w:r>
        <w:rPr>
          <w:sz w:val="24"/>
          <w:szCs w:val="24"/>
        </w:rPr>
        <w:t>M</w:t>
      </w:r>
      <w:r w:rsidRPr="00E20A27">
        <w:rPr>
          <w:sz w:val="24"/>
          <w:szCs w:val="24"/>
        </w:rPr>
        <w:t xml:space="preserve">uestra fotografías de satélite de Google </w:t>
      </w:r>
      <w:proofErr w:type="spellStart"/>
      <w:r w:rsidRPr="00E20A27">
        <w:rPr>
          <w:sz w:val="24"/>
          <w:szCs w:val="24"/>
        </w:rPr>
        <w:t>Earth</w:t>
      </w:r>
      <w:proofErr w:type="spellEnd"/>
      <w:r w:rsidRPr="00E20A27">
        <w:rPr>
          <w:sz w:val="24"/>
          <w:szCs w:val="24"/>
        </w:rPr>
        <w:t>. Las etiquetas de ruta y propiedades no son visibles.</w:t>
      </w:r>
    </w:p>
    <w:p w14:paraId="6BD47144" w14:textId="607730B7" w:rsidR="00E20A27" w:rsidRPr="00E20A27" w:rsidRDefault="00E20A27" w:rsidP="00E20A27">
      <w:pPr>
        <w:pStyle w:val="Prrafodelista"/>
        <w:numPr>
          <w:ilvl w:val="0"/>
          <w:numId w:val="39"/>
        </w:numPr>
        <w:tabs>
          <w:tab w:val="left" w:pos="978"/>
          <w:tab w:val="left" w:pos="979"/>
        </w:tabs>
        <w:spacing w:before="167" w:line="360" w:lineRule="auto"/>
        <w:ind w:right="458"/>
        <w:jc w:val="both"/>
        <w:rPr>
          <w:sz w:val="24"/>
          <w:szCs w:val="24"/>
        </w:rPr>
      </w:pPr>
      <w:r>
        <w:rPr>
          <w:noProof/>
        </w:rPr>
        <w:drawing>
          <wp:anchor distT="0" distB="0" distL="114300" distR="114300" simplePos="0" relativeHeight="251666432" behindDoc="1" locked="0" layoutInCell="1" allowOverlap="1" wp14:anchorId="31A6F251" wp14:editId="3382DA86">
            <wp:simplePos x="0" y="0"/>
            <wp:positionH relativeFrom="column">
              <wp:posOffset>52070</wp:posOffset>
            </wp:positionH>
            <wp:positionV relativeFrom="paragraph">
              <wp:posOffset>1363980</wp:posOffset>
            </wp:positionV>
            <wp:extent cx="5761990" cy="2505710"/>
            <wp:effectExtent l="0" t="0" r="0" b="8890"/>
            <wp:wrapTight wrapText="bothSides">
              <wp:wrapPolygon edited="0">
                <wp:start x="0" y="0"/>
                <wp:lineTo x="0" y="21512"/>
                <wp:lineTo x="21495" y="21512"/>
                <wp:lineTo x="21495"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1990" cy="2505710"/>
                    </a:xfrm>
                    <a:prstGeom prst="rect">
                      <a:avLst/>
                    </a:prstGeom>
                  </pic:spPr>
                </pic:pic>
              </a:graphicData>
            </a:graphic>
            <wp14:sizeRelH relativeFrom="page">
              <wp14:pctWidth>0</wp14:pctWidth>
            </wp14:sizeRelH>
            <wp14:sizeRelV relativeFrom="page">
              <wp14:pctHeight>0</wp14:pctHeight>
            </wp14:sizeRelV>
          </wp:anchor>
        </w:drawing>
      </w:r>
      <w:r w:rsidRPr="00E20A27">
        <w:rPr>
          <w:sz w:val="24"/>
          <w:szCs w:val="24"/>
        </w:rPr>
        <w:t xml:space="preserve">Google </w:t>
      </w:r>
      <w:proofErr w:type="spellStart"/>
      <w:r w:rsidRPr="00E20A27">
        <w:rPr>
          <w:sz w:val="24"/>
          <w:szCs w:val="24"/>
        </w:rPr>
        <w:t>Hybrid</w:t>
      </w:r>
      <w:proofErr w:type="spellEnd"/>
      <w:r w:rsidRPr="00E20A27">
        <w:rPr>
          <w:sz w:val="24"/>
          <w:szCs w:val="24"/>
        </w:rPr>
        <w:t xml:space="preserve">: </w:t>
      </w:r>
      <w:r>
        <w:rPr>
          <w:sz w:val="24"/>
          <w:szCs w:val="24"/>
        </w:rPr>
        <w:t>M</w:t>
      </w:r>
      <w:r w:rsidRPr="00E20A27">
        <w:rPr>
          <w:sz w:val="24"/>
          <w:szCs w:val="24"/>
        </w:rPr>
        <w:t>uestra fotografías satelitales con mapas de carreteras agregados. Las etiquetas de carretera y propiedades sí son visibles.</w:t>
      </w:r>
      <w:r>
        <w:rPr>
          <w:sz w:val="24"/>
          <w:szCs w:val="24"/>
        </w:rPr>
        <w:t xml:space="preserve"> </w:t>
      </w:r>
      <w:r w:rsidRPr="00E20A27">
        <w:rPr>
          <w:sz w:val="24"/>
          <w:szCs w:val="24"/>
        </w:rPr>
        <w:t>Se necesita tener una conexión en la web para los datos del complemento OpenLayers a cargar al mapa.</w:t>
      </w:r>
    </w:p>
    <w:p w14:paraId="27A2962A" w14:textId="33BCEF1E" w:rsidR="00677D57" w:rsidRPr="00677D57" w:rsidRDefault="00677D57" w:rsidP="00677D57">
      <w:pPr>
        <w:pStyle w:val="Prrafodelista"/>
        <w:numPr>
          <w:ilvl w:val="1"/>
          <w:numId w:val="1"/>
        </w:numPr>
        <w:tabs>
          <w:tab w:val="left" w:pos="978"/>
          <w:tab w:val="left" w:pos="979"/>
        </w:tabs>
        <w:spacing w:before="167" w:line="360" w:lineRule="auto"/>
        <w:ind w:left="978" w:right="458" w:hanging="360"/>
        <w:jc w:val="both"/>
        <w:rPr>
          <w:sz w:val="24"/>
          <w:szCs w:val="24"/>
          <w:lang w:val="en-US"/>
        </w:rPr>
      </w:pPr>
      <w:proofErr w:type="spellStart"/>
      <w:r>
        <w:rPr>
          <w:b/>
          <w:sz w:val="24"/>
          <w:szCs w:val="24"/>
          <w:lang w:val="en-US"/>
        </w:rPr>
        <w:lastRenderedPageBreak/>
        <w:t>Datos</w:t>
      </w:r>
      <w:proofErr w:type="spellEnd"/>
      <w:r>
        <w:rPr>
          <w:b/>
          <w:sz w:val="24"/>
          <w:szCs w:val="24"/>
          <w:lang w:val="en-US"/>
        </w:rPr>
        <w:t xml:space="preserve"> SIG</w:t>
      </w:r>
      <w:r w:rsidR="00FA2B55" w:rsidRPr="00FA2B55">
        <w:rPr>
          <w:sz w:val="24"/>
          <w:szCs w:val="24"/>
          <w:lang w:val="en-US"/>
        </w:rPr>
        <w:t xml:space="preserve">: </w:t>
      </w:r>
      <w:r w:rsidRPr="00677D57">
        <w:rPr>
          <w:sz w:val="24"/>
          <w:szCs w:val="24"/>
        </w:rPr>
        <w:t>La información que se utiliza en un SIG</w:t>
      </w:r>
      <w:r>
        <w:rPr>
          <w:sz w:val="24"/>
          <w:szCs w:val="24"/>
        </w:rPr>
        <w:t xml:space="preserve"> </w:t>
      </w:r>
      <w:r w:rsidRPr="00677D57">
        <w:rPr>
          <w:sz w:val="24"/>
          <w:szCs w:val="24"/>
        </w:rPr>
        <w:t>comúnmente tiene un aspecto geográfico (coordenadas).</w:t>
      </w:r>
      <w:r>
        <w:rPr>
          <w:sz w:val="24"/>
          <w:szCs w:val="24"/>
        </w:rPr>
        <w:t xml:space="preserve"> </w:t>
      </w:r>
      <w:r w:rsidRPr="00677D57">
        <w:rPr>
          <w:sz w:val="24"/>
          <w:szCs w:val="24"/>
        </w:rPr>
        <w:t>Una característica común de los SIG es que permiten asociar información</w:t>
      </w:r>
      <w:r>
        <w:rPr>
          <w:sz w:val="24"/>
          <w:szCs w:val="24"/>
        </w:rPr>
        <w:t xml:space="preserve"> </w:t>
      </w:r>
      <w:r w:rsidRPr="00677D57">
        <w:rPr>
          <w:sz w:val="24"/>
          <w:szCs w:val="24"/>
        </w:rPr>
        <w:t>(datos no geográficos) con los sitios (datos geográficos). Por cierto, la</w:t>
      </w:r>
      <w:r>
        <w:rPr>
          <w:sz w:val="24"/>
          <w:szCs w:val="24"/>
        </w:rPr>
        <w:t xml:space="preserve"> </w:t>
      </w:r>
      <w:r w:rsidRPr="00677D57">
        <w:rPr>
          <w:sz w:val="24"/>
          <w:szCs w:val="24"/>
        </w:rPr>
        <w:t>aplicación SIG puede almacenar varios datos que permanecen asociados a cada</w:t>
      </w:r>
      <w:r>
        <w:rPr>
          <w:sz w:val="24"/>
          <w:szCs w:val="24"/>
        </w:rPr>
        <w:t xml:space="preserve"> lugar</w:t>
      </w:r>
      <w:r w:rsidRPr="00677D57">
        <w:rPr>
          <w:sz w:val="24"/>
          <w:szCs w:val="24"/>
        </w:rPr>
        <w:t>, algo que en los mapas de papel no es viable.</w:t>
      </w:r>
    </w:p>
    <w:p w14:paraId="4C824319" w14:textId="15756927" w:rsidR="00FA2B55" w:rsidRPr="00FA2B55" w:rsidRDefault="00FA2B55" w:rsidP="00AD66DB">
      <w:pPr>
        <w:pStyle w:val="Prrafodelista"/>
        <w:numPr>
          <w:ilvl w:val="1"/>
          <w:numId w:val="1"/>
        </w:numPr>
        <w:tabs>
          <w:tab w:val="left" w:pos="978"/>
          <w:tab w:val="left" w:pos="979"/>
        </w:tabs>
        <w:spacing w:before="167" w:line="360" w:lineRule="auto"/>
        <w:ind w:left="978" w:right="458" w:hanging="360"/>
        <w:jc w:val="both"/>
        <w:rPr>
          <w:sz w:val="24"/>
          <w:szCs w:val="24"/>
        </w:rPr>
      </w:pPr>
      <w:r w:rsidRPr="00FA2B55">
        <w:rPr>
          <w:b/>
          <w:sz w:val="24"/>
          <w:szCs w:val="24"/>
        </w:rPr>
        <w:t>XML</w:t>
      </w:r>
      <w:r w:rsidRPr="00FA2B55">
        <w:rPr>
          <w:sz w:val="24"/>
          <w:szCs w:val="24"/>
        </w:rPr>
        <w:t xml:space="preserve">: </w:t>
      </w:r>
      <w:proofErr w:type="spellStart"/>
      <w:r w:rsidRPr="00FA2B55">
        <w:rPr>
          <w:sz w:val="24"/>
          <w:szCs w:val="24"/>
        </w:rPr>
        <w:t>eXtensible</w:t>
      </w:r>
      <w:proofErr w:type="spellEnd"/>
      <w:r w:rsidRPr="00FA2B55">
        <w:rPr>
          <w:sz w:val="24"/>
          <w:szCs w:val="24"/>
        </w:rPr>
        <w:t xml:space="preserve"> </w:t>
      </w:r>
      <w:proofErr w:type="spellStart"/>
      <w:r w:rsidRPr="00FA2B55">
        <w:rPr>
          <w:sz w:val="24"/>
          <w:szCs w:val="24"/>
        </w:rPr>
        <w:t>Markup</w:t>
      </w:r>
      <w:proofErr w:type="spellEnd"/>
      <w:r w:rsidRPr="00FA2B55">
        <w:rPr>
          <w:sz w:val="24"/>
          <w:szCs w:val="24"/>
        </w:rPr>
        <w:t xml:space="preserve"> </w:t>
      </w:r>
      <w:proofErr w:type="spellStart"/>
      <w:r w:rsidRPr="00FA2B55">
        <w:rPr>
          <w:sz w:val="24"/>
          <w:szCs w:val="24"/>
        </w:rPr>
        <w:t>Language</w:t>
      </w:r>
      <w:proofErr w:type="spellEnd"/>
      <w:r w:rsidRPr="00FA2B55">
        <w:rPr>
          <w:sz w:val="24"/>
          <w:szCs w:val="24"/>
        </w:rPr>
        <w:t xml:space="preserve">, (‘Lenguaje de Marcado Extensible’), es un meta-lenguaje que permite definir lenguajes de marcas desarrollado por el </w:t>
      </w:r>
      <w:proofErr w:type="spellStart"/>
      <w:r w:rsidRPr="00FA2B55">
        <w:rPr>
          <w:sz w:val="24"/>
          <w:szCs w:val="24"/>
        </w:rPr>
        <w:t>World</w:t>
      </w:r>
      <w:proofErr w:type="spellEnd"/>
      <w:r w:rsidRPr="00FA2B55">
        <w:rPr>
          <w:sz w:val="24"/>
          <w:szCs w:val="24"/>
        </w:rPr>
        <w:t xml:space="preserve"> Wide Web </w:t>
      </w:r>
      <w:proofErr w:type="spellStart"/>
      <w:r w:rsidRPr="00FA2B55">
        <w:rPr>
          <w:sz w:val="24"/>
          <w:szCs w:val="24"/>
        </w:rPr>
        <w:t>Consortium</w:t>
      </w:r>
      <w:proofErr w:type="spellEnd"/>
      <w:r w:rsidRPr="00FA2B55">
        <w:rPr>
          <w:sz w:val="24"/>
          <w:szCs w:val="24"/>
        </w:rPr>
        <w:t xml:space="preserve"> (W3C) utilizado para almacenar datos en forma legible.</w:t>
      </w:r>
    </w:p>
    <w:p w14:paraId="183B4BC0" w14:textId="1B325E65" w:rsidR="00E20A27" w:rsidRPr="00E20A27" w:rsidRDefault="00E20A27" w:rsidP="00E20A27">
      <w:pPr>
        <w:pStyle w:val="Prrafodelista"/>
        <w:widowControl/>
        <w:numPr>
          <w:ilvl w:val="1"/>
          <w:numId w:val="1"/>
        </w:numPr>
        <w:tabs>
          <w:tab w:val="left" w:pos="978"/>
          <w:tab w:val="left" w:pos="979"/>
        </w:tabs>
        <w:autoSpaceDE/>
        <w:autoSpaceDN/>
        <w:spacing w:before="167" w:after="200" w:line="276" w:lineRule="auto"/>
        <w:ind w:left="978" w:right="458" w:hanging="360"/>
        <w:jc w:val="both"/>
        <w:rPr>
          <w:sz w:val="24"/>
          <w:szCs w:val="24"/>
        </w:rPr>
      </w:pPr>
      <w:r w:rsidRPr="00E20A27">
        <w:rPr>
          <w:b/>
          <w:sz w:val="24"/>
          <w:szCs w:val="24"/>
        </w:rPr>
        <w:t xml:space="preserve">Complementos (plugins): </w:t>
      </w:r>
      <w:r w:rsidRPr="00E20A27">
        <w:rPr>
          <w:sz w:val="24"/>
          <w:szCs w:val="24"/>
        </w:rPr>
        <w:t xml:space="preserve">Los plugins son programas que se acoplan y adaptan a otros mejorando su funcionalidad y complementándolos, contribuyendo de esta forma con novedosas propiedades y facilitando de esta forma la tarea al usuario final. </w:t>
      </w:r>
    </w:p>
    <w:p w14:paraId="35D5B5D4" w14:textId="77777777" w:rsidR="00E20A27" w:rsidRPr="001F5F83" w:rsidRDefault="00E20A27" w:rsidP="00E20A27">
      <w:pPr>
        <w:pStyle w:val="Prrafodelista"/>
        <w:tabs>
          <w:tab w:val="left" w:pos="978"/>
          <w:tab w:val="left" w:pos="979"/>
        </w:tabs>
        <w:spacing w:before="167" w:line="360" w:lineRule="auto"/>
        <w:ind w:left="978" w:right="458" w:firstLine="0"/>
        <w:jc w:val="both"/>
        <w:rPr>
          <w:sz w:val="24"/>
          <w:szCs w:val="24"/>
        </w:rPr>
      </w:pPr>
      <w:r w:rsidRPr="001F5F83">
        <w:rPr>
          <w:sz w:val="24"/>
          <w:szCs w:val="24"/>
        </w:rPr>
        <w:t>De esta forma QGIS se fue diseñado con una arquitectura de accesorios, esto posibilita que muchas propiedades y funcionalidades novedosas tienen la posibilidad de forma sencilla añadirse en la aplicación. En realidad, muchas de las funcionalidades del programa se implementan como accesorios, los cuales son cerca de 600.</w:t>
      </w:r>
    </w:p>
    <w:p w14:paraId="32B50562" w14:textId="77777777" w:rsidR="00B60BCD" w:rsidRPr="00B60BCD" w:rsidRDefault="00B60BCD" w:rsidP="00B60BCD">
      <w:pPr>
        <w:pStyle w:val="Prrafodelista"/>
        <w:numPr>
          <w:ilvl w:val="1"/>
          <w:numId w:val="1"/>
        </w:numPr>
        <w:tabs>
          <w:tab w:val="left" w:pos="978"/>
          <w:tab w:val="left" w:pos="979"/>
        </w:tabs>
        <w:spacing w:before="167" w:line="360" w:lineRule="auto"/>
        <w:ind w:right="458"/>
        <w:jc w:val="both"/>
        <w:rPr>
          <w:sz w:val="24"/>
          <w:szCs w:val="24"/>
        </w:rPr>
      </w:pPr>
      <w:r w:rsidRPr="00A07F78">
        <w:rPr>
          <w:b/>
          <w:sz w:val="24"/>
          <w:szCs w:val="24"/>
        </w:rPr>
        <w:t>CMS:</w:t>
      </w:r>
      <w:r w:rsidRPr="00A07F78">
        <w:rPr>
          <w:sz w:val="24"/>
          <w:szCs w:val="24"/>
        </w:rPr>
        <w:t xml:space="preserve"> Sistema de Gestión de Contenidos, es un software informático que permite crear un entorno de trabajo para la creación y administración de contenidos, principalmente en páginas web, por parte de los administradores, editores, participantes y demás usuarios.</w:t>
      </w:r>
    </w:p>
    <w:p w14:paraId="659C50EC" w14:textId="77777777" w:rsidR="00B60BCD" w:rsidRPr="00FA2B55" w:rsidRDefault="00B60BCD" w:rsidP="00B60BCD">
      <w:pPr>
        <w:pStyle w:val="Prrafodelista"/>
        <w:numPr>
          <w:ilvl w:val="1"/>
          <w:numId w:val="1"/>
        </w:numPr>
        <w:tabs>
          <w:tab w:val="left" w:pos="978"/>
          <w:tab w:val="left" w:pos="979"/>
        </w:tabs>
        <w:spacing w:before="167" w:line="360" w:lineRule="auto"/>
        <w:ind w:left="978" w:right="458" w:hanging="360"/>
        <w:jc w:val="both"/>
        <w:rPr>
          <w:sz w:val="24"/>
          <w:szCs w:val="24"/>
        </w:rPr>
      </w:pPr>
      <w:r w:rsidRPr="00FA2B55">
        <w:rPr>
          <w:b/>
          <w:sz w:val="24"/>
          <w:szCs w:val="24"/>
        </w:rPr>
        <w:t>Frontend:</w:t>
      </w:r>
      <w:r w:rsidRPr="00FA2B55">
        <w:rPr>
          <w:sz w:val="24"/>
          <w:szCs w:val="24"/>
        </w:rPr>
        <w:t xml:space="preserve"> </w:t>
      </w:r>
      <w:r>
        <w:rPr>
          <w:sz w:val="24"/>
          <w:szCs w:val="24"/>
        </w:rPr>
        <w:t>P</w:t>
      </w:r>
      <w:r w:rsidRPr="00FA2B55">
        <w:rPr>
          <w:sz w:val="24"/>
          <w:szCs w:val="24"/>
        </w:rPr>
        <w:t>arte de un programa o dispositivo a la que un usuario puede acceder directamente. Son todas las tecnologías de diseño y desarrollo web que corren en el navegador y que se encargan de la interactividad con los usuarios.</w:t>
      </w:r>
    </w:p>
    <w:bookmarkEnd w:id="6"/>
    <w:p w14:paraId="359318FC" w14:textId="4E4DC2E9" w:rsidR="001F5F83" w:rsidRDefault="001F5F83">
      <w:pPr>
        <w:widowControl/>
        <w:autoSpaceDE/>
        <w:autoSpaceDN/>
        <w:spacing w:after="200" w:line="276" w:lineRule="auto"/>
        <w:rPr>
          <w:sz w:val="24"/>
          <w:szCs w:val="24"/>
        </w:rPr>
      </w:pPr>
    </w:p>
    <w:p w14:paraId="70EE86FA" w14:textId="77777777" w:rsidR="00677D57" w:rsidRDefault="00677D57" w:rsidP="00677D57">
      <w:pPr>
        <w:widowControl/>
        <w:tabs>
          <w:tab w:val="left" w:pos="978"/>
          <w:tab w:val="left" w:pos="979"/>
        </w:tabs>
        <w:autoSpaceDE/>
        <w:autoSpaceDN/>
        <w:spacing w:before="167" w:after="200" w:line="276" w:lineRule="auto"/>
        <w:ind w:right="458"/>
        <w:jc w:val="both"/>
        <w:rPr>
          <w:sz w:val="24"/>
          <w:szCs w:val="24"/>
        </w:rPr>
      </w:pPr>
    </w:p>
    <w:p w14:paraId="5DD3B287" w14:textId="5EC386F8" w:rsidR="001368FF" w:rsidRPr="00677D57" w:rsidRDefault="001368FF" w:rsidP="00677D57">
      <w:pPr>
        <w:widowControl/>
        <w:tabs>
          <w:tab w:val="left" w:pos="978"/>
          <w:tab w:val="left" w:pos="979"/>
        </w:tabs>
        <w:autoSpaceDE/>
        <w:autoSpaceDN/>
        <w:spacing w:before="167" w:after="200" w:line="276" w:lineRule="auto"/>
        <w:ind w:right="458"/>
        <w:jc w:val="both"/>
        <w:rPr>
          <w:sz w:val="24"/>
          <w:szCs w:val="24"/>
        </w:rPr>
      </w:pPr>
      <w:r w:rsidRPr="00677D57">
        <w:rPr>
          <w:sz w:val="24"/>
          <w:szCs w:val="24"/>
        </w:rPr>
        <w:br w:type="page"/>
      </w:r>
    </w:p>
    <w:p w14:paraId="782491E2" w14:textId="2BD8F3AF" w:rsidR="005C7B51" w:rsidRPr="00BA4DE2" w:rsidRDefault="00B92086" w:rsidP="00011E99">
      <w:pPr>
        <w:pStyle w:val="Estilo1Indices"/>
      </w:pPr>
      <w:bookmarkStart w:id="7" w:name="_Toc57658749"/>
      <w:r w:rsidRPr="00BA4DE2">
        <w:lastRenderedPageBreak/>
        <w:t>Resume</w:t>
      </w:r>
      <w:r w:rsidR="00C33134">
        <w:t>n</w:t>
      </w:r>
      <w:bookmarkEnd w:id="7"/>
    </w:p>
    <w:p w14:paraId="30A49872" w14:textId="455CF5C3" w:rsidR="006D1F10" w:rsidRDefault="006D1F10" w:rsidP="006D1F10">
      <w:pPr>
        <w:pStyle w:val="Textoindependienteprimerasangra2"/>
        <w:spacing w:after="240" w:line="360" w:lineRule="auto"/>
        <w:ind w:left="357" w:firstLine="0"/>
        <w:jc w:val="both"/>
        <w:rPr>
          <w:sz w:val="24"/>
          <w:szCs w:val="24"/>
        </w:rPr>
      </w:pPr>
      <w:bookmarkStart w:id="8" w:name="_Hlk57653608"/>
      <w:r w:rsidRPr="52B57701">
        <w:rPr>
          <w:sz w:val="24"/>
          <w:szCs w:val="24"/>
        </w:rPr>
        <w:t>El Centro de Educación y Comunicación</w:t>
      </w:r>
      <w:r>
        <w:rPr>
          <w:sz w:val="24"/>
          <w:szCs w:val="24"/>
        </w:rPr>
        <w:t xml:space="preserve"> Guamán Poma de Ayala es una organización no gubernamental</w:t>
      </w:r>
      <w:r w:rsidRPr="52B57701">
        <w:rPr>
          <w:sz w:val="24"/>
          <w:szCs w:val="24"/>
        </w:rPr>
        <w:t xml:space="preserve"> </w:t>
      </w:r>
      <w:r>
        <w:rPr>
          <w:sz w:val="24"/>
          <w:szCs w:val="24"/>
        </w:rPr>
        <w:t>(</w:t>
      </w:r>
      <w:r w:rsidRPr="52B57701">
        <w:rPr>
          <w:sz w:val="24"/>
          <w:szCs w:val="24"/>
        </w:rPr>
        <w:t>ONG) de desarrollo que trabaja desde 1979 en Cusco, Perú. Para el fortalecimiento de la institucionalidad, apoyan la mejora de las capacidades de los gobiernos locales e igualmente de diversas organizaciones sociales: vecinales, de mujeres, de jóvenes, de productores, etc. Su experiencia más reconocida es con una mancomunidad de municipalidades (ayuntamientos) de distritos cercanos a la ciudad de Cusco a la que vienen acompañando desde 1996 en la implementación de su Plan de Desarrollo Integral y Sostenible (PIDES) utilizado también la tecnología como herramienta para lograrlo.</w:t>
      </w:r>
    </w:p>
    <w:p w14:paraId="3579289A" w14:textId="2B06C302" w:rsidR="006D1F10" w:rsidRPr="007376E6" w:rsidRDefault="006D1F10" w:rsidP="006D1F10">
      <w:pPr>
        <w:pStyle w:val="Textoindependienteprimerasangra2"/>
        <w:spacing w:after="240" w:line="360" w:lineRule="auto"/>
        <w:ind w:left="357" w:firstLine="0"/>
        <w:jc w:val="both"/>
        <w:rPr>
          <w:sz w:val="24"/>
          <w:szCs w:val="24"/>
        </w:rPr>
      </w:pPr>
      <w:r w:rsidRPr="007376E6">
        <w:rPr>
          <w:sz w:val="24"/>
          <w:szCs w:val="24"/>
        </w:rPr>
        <w:t>Como parte de fomentar el acceso de la información y el uso de nuevas tecnologías, la ONG Guamán Poma de Ayala, ha propuesto el desarrollo de</w:t>
      </w:r>
      <w:r w:rsidR="007376E6" w:rsidRPr="007376E6">
        <w:rPr>
          <w:sz w:val="24"/>
          <w:szCs w:val="24"/>
        </w:rPr>
        <w:t xml:space="preserve"> un software basado en la herramienta de software libre QGIS para gestionar datos de gestión de agua, rentas y limpieza pública en Municipalidades</w:t>
      </w:r>
      <w:r w:rsidRPr="007376E6">
        <w:rPr>
          <w:sz w:val="24"/>
          <w:szCs w:val="24"/>
        </w:rPr>
        <w:t xml:space="preserve">; así mismo se ha propuesto </w:t>
      </w:r>
      <w:r w:rsidR="007376E6" w:rsidRPr="007376E6">
        <w:rPr>
          <w:sz w:val="24"/>
          <w:szCs w:val="24"/>
        </w:rPr>
        <w:t>la implementación de los portales web principales de la Municipalidad Distrital de Saylla y Guaman Poma de Ayala</w:t>
      </w:r>
      <w:r w:rsidRPr="007376E6">
        <w:rPr>
          <w:sz w:val="24"/>
          <w:szCs w:val="24"/>
        </w:rPr>
        <w:t>, para lograr estos objetivos, se ha designado a la Unidad de Difusión y Servicios de Guamán Poma de Ayala como la ejecutora de este propósito.</w:t>
      </w:r>
      <w:r w:rsidR="007376E6" w:rsidRPr="007376E6">
        <w:rPr>
          <w:b/>
          <w:sz w:val="32"/>
          <w:szCs w:val="24"/>
        </w:rPr>
        <w:t xml:space="preserve"> </w:t>
      </w:r>
    </w:p>
    <w:p w14:paraId="3B423B0A" w14:textId="77777777" w:rsidR="001528CA" w:rsidRDefault="006D1F10" w:rsidP="001528CA">
      <w:pPr>
        <w:pStyle w:val="Textoindependienteprimerasangra2"/>
        <w:spacing w:after="240" w:line="360" w:lineRule="auto"/>
        <w:ind w:left="357" w:firstLine="0"/>
        <w:jc w:val="both"/>
        <w:rPr>
          <w:sz w:val="24"/>
          <w:szCs w:val="24"/>
        </w:rPr>
      </w:pPr>
      <w:r w:rsidRPr="00010BB7">
        <w:rPr>
          <w:sz w:val="24"/>
          <w:szCs w:val="24"/>
        </w:rPr>
        <w:t xml:space="preserve">Las tareas realizadas durante el periodo de las prácticas pre profesionales han estado emplazadas dentro la Unidad de Difusión y Servicios, en la oficina de Informática, área encargada del manejo y control de la información. </w:t>
      </w:r>
    </w:p>
    <w:p w14:paraId="041777F6" w14:textId="4DB4877A" w:rsidR="006D1F10" w:rsidRPr="00010BB7" w:rsidRDefault="001528CA" w:rsidP="007376E6">
      <w:pPr>
        <w:pStyle w:val="Textoindependienteprimerasangra2"/>
        <w:spacing w:after="240" w:line="360" w:lineRule="auto"/>
        <w:ind w:left="357" w:firstLine="0"/>
        <w:jc w:val="both"/>
        <w:rPr>
          <w:sz w:val="24"/>
          <w:szCs w:val="24"/>
        </w:rPr>
      </w:pPr>
      <w:r>
        <w:rPr>
          <w:sz w:val="24"/>
          <w:szCs w:val="24"/>
        </w:rPr>
        <w:t xml:space="preserve">El trabajo principal consistió en el </w:t>
      </w:r>
      <w:r w:rsidRPr="001528CA">
        <w:rPr>
          <w:sz w:val="24"/>
          <w:szCs w:val="24"/>
        </w:rPr>
        <w:t>desarroll</w:t>
      </w:r>
      <w:r>
        <w:rPr>
          <w:sz w:val="24"/>
          <w:szCs w:val="24"/>
        </w:rPr>
        <w:t>o de</w:t>
      </w:r>
      <w:r w:rsidRPr="001528CA">
        <w:rPr>
          <w:sz w:val="24"/>
          <w:szCs w:val="24"/>
        </w:rPr>
        <w:t xml:space="preserve"> un software basado en QGIS</w:t>
      </w:r>
      <w:r>
        <w:rPr>
          <w:sz w:val="24"/>
          <w:szCs w:val="24"/>
        </w:rPr>
        <w:t xml:space="preserve">, una </w:t>
      </w:r>
      <w:r w:rsidRPr="001528CA">
        <w:rPr>
          <w:sz w:val="24"/>
          <w:szCs w:val="24"/>
        </w:rPr>
        <w:t>herramienta de software libre,</w:t>
      </w:r>
      <w:r>
        <w:rPr>
          <w:sz w:val="24"/>
          <w:szCs w:val="24"/>
        </w:rPr>
        <w:t xml:space="preserve"> </w:t>
      </w:r>
      <w:r w:rsidRPr="001528CA">
        <w:rPr>
          <w:sz w:val="24"/>
          <w:szCs w:val="24"/>
        </w:rPr>
        <w:t xml:space="preserve">para gestionar datos de gestión de agua, rentas y limpieza pública en </w:t>
      </w:r>
      <w:r w:rsidR="00B90003">
        <w:rPr>
          <w:sz w:val="24"/>
          <w:szCs w:val="24"/>
        </w:rPr>
        <w:t>M</w:t>
      </w:r>
      <w:r w:rsidRPr="001528CA">
        <w:rPr>
          <w:sz w:val="24"/>
          <w:szCs w:val="24"/>
        </w:rPr>
        <w:t>unicipalidades</w:t>
      </w:r>
      <w:r>
        <w:rPr>
          <w:sz w:val="24"/>
          <w:szCs w:val="24"/>
        </w:rPr>
        <w:t xml:space="preserve">, </w:t>
      </w:r>
      <w:r w:rsidRPr="001528CA">
        <w:rPr>
          <w:sz w:val="24"/>
          <w:szCs w:val="24"/>
        </w:rPr>
        <w:t xml:space="preserve">para </w:t>
      </w:r>
      <w:r w:rsidR="00B90003">
        <w:rPr>
          <w:sz w:val="24"/>
          <w:szCs w:val="24"/>
        </w:rPr>
        <w:t>la</w:t>
      </w:r>
      <w:r w:rsidRPr="001528CA">
        <w:rPr>
          <w:sz w:val="24"/>
          <w:szCs w:val="24"/>
        </w:rPr>
        <w:t xml:space="preserve"> </w:t>
      </w:r>
      <w:r>
        <w:rPr>
          <w:sz w:val="24"/>
          <w:szCs w:val="24"/>
        </w:rPr>
        <w:t>implementación</w:t>
      </w:r>
      <w:r w:rsidRPr="001528CA">
        <w:rPr>
          <w:sz w:val="24"/>
          <w:szCs w:val="24"/>
        </w:rPr>
        <w:t xml:space="preserve"> se hizo uso del lenguaje de programación Python</w:t>
      </w:r>
      <w:r w:rsidR="00B90003">
        <w:rPr>
          <w:sz w:val="24"/>
          <w:szCs w:val="24"/>
        </w:rPr>
        <w:t xml:space="preserve"> junto a la librería PyQgis, ya que es </w:t>
      </w:r>
      <w:r w:rsidR="00B90003" w:rsidRPr="00B90003">
        <w:rPr>
          <w:sz w:val="24"/>
          <w:szCs w:val="24"/>
        </w:rPr>
        <w:t>uno de los lenguajes favoritos para scripting</w:t>
      </w:r>
      <w:r w:rsidRPr="001528CA">
        <w:rPr>
          <w:sz w:val="24"/>
          <w:szCs w:val="24"/>
        </w:rPr>
        <w:t xml:space="preserve"> y como material de apoyo Py</w:t>
      </w:r>
      <w:r>
        <w:rPr>
          <w:sz w:val="24"/>
          <w:szCs w:val="24"/>
        </w:rPr>
        <w:t>Q</w:t>
      </w:r>
      <w:r w:rsidRPr="001528CA">
        <w:rPr>
          <w:sz w:val="24"/>
          <w:szCs w:val="24"/>
        </w:rPr>
        <w:t>gis Developer CookBook.</w:t>
      </w:r>
    </w:p>
    <w:p w14:paraId="788D78C3" w14:textId="3D4D578E" w:rsidR="001528CA" w:rsidRPr="007376E6" w:rsidRDefault="006D1F10" w:rsidP="001528CA">
      <w:pPr>
        <w:pStyle w:val="Textoindependienteprimerasangra2"/>
        <w:spacing w:after="240" w:line="360" w:lineRule="auto"/>
        <w:ind w:left="357" w:firstLine="0"/>
        <w:jc w:val="both"/>
        <w:rPr>
          <w:sz w:val="24"/>
          <w:szCs w:val="24"/>
        </w:rPr>
      </w:pPr>
      <w:r w:rsidRPr="007376E6">
        <w:rPr>
          <w:sz w:val="24"/>
          <w:szCs w:val="24"/>
        </w:rPr>
        <w:t>Como segunda tarea</w:t>
      </w:r>
      <w:r w:rsidR="007376E6" w:rsidRPr="007376E6">
        <w:rPr>
          <w:sz w:val="24"/>
          <w:szCs w:val="24"/>
        </w:rPr>
        <w:t xml:space="preserve"> se estructuro la </w:t>
      </w:r>
      <w:r w:rsidR="007376E6">
        <w:rPr>
          <w:sz w:val="24"/>
          <w:szCs w:val="24"/>
        </w:rPr>
        <w:t>plataforma</w:t>
      </w:r>
      <w:r w:rsidR="007376E6" w:rsidRPr="007376E6">
        <w:rPr>
          <w:sz w:val="24"/>
          <w:szCs w:val="24"/>
        </w:rPr>
        <w:t xml:space="preserve"> web principal de la Municipalidad Distrital de Saylla y de Guaman Poma de Ayala.</w:t>
      </w:r>
    </w:p>
    <w:p w14:paraId="1EF7A669" w14:textId="77777777" w:rsidR="006D1F10" w:rsidRPr="00010BB7" w:rsidRDefault="006D1F10" w:rsidP="006D1F10">
      <w:pPr>
        <w:pStyle w:val="Textoindependienteprimerasangra2"/>
        <w:spacing w:after="240" w:line="360" w:lineRule="auto"/>
        <w:ind w:left="357" w:firstLine="0"/>
        <w:jc w:val="both"/>
        <w:rPr>
          <w:sz w:val="24"/>
          <w:szCs w:val="24"/>
        </w:rPr>
      </w:pPr>
      <w:r w:rsidRPr="00010BB7">
        <w:rPr>
          <w:sz w:val="24"/>
          <w:szCs w:val="24"/>
        </w:rPr>
        <w:t>Paralelamente se hizo la labor de soporte técnico en la ONG Guamán Poma de Ayala, debido a que la oficina de Informática cubre este servicio.</w:t>
      </w:r>
    </w:p>
    <w:p w14:paraId="7E17B566" w14:textId="1DB7BC80" w:rsidR="0052429E" w:rsidRPr="00BA4DE2" w:rsidRDefault="006D1F10" w:rsidP="006D1F10">
      <w:pPr>
        <w:pStyle w:val="Textoindependienteprimerasangra2"/>
        <w:spacing w:after="240" w:line="360" w:lineRule="auto"/>
        <w:ind w:left="357" w:firstLine="0"/>
        <w:jc w:val="both"/>
        <w:rPr>
          <w:sz w:val="24"/>
          <w:szCs w:val="24"/>
        </w:rPr>
      </w:pPr>
      <w:r w:rsidRPr="00010BB7">
        <w:rPr>
          <w:sz w:val="24"/>
          <w:szCs w:val="24"/>
        </w:rPr>
        <w:t>La estructura de este documento detalla las actividades realizadas durante el periodo de prácticas pre-profesionales, presenta también conclusiones y recomendaciones sobre las mismas y finalmente bibliografía en la cual se cita las fuentes de información de conceptos útiles para la comprensión de este tema</w:t>
      </w:r>
      <w:r w:rsidR="006431EE" w:rsidRPr="00010BB7">
        <w:rPr>
          <w:sz w:val="24"/>
          <w:szCs w:val="24"/>
        </w:rPr>
        <w:t>.</w:t>
      </w:r>
    </w:p>
    <w:bookmarkEnd w:id="8"/>
    <w:p w14:paraId="4766B460" w14:textId="46A4402F" w:rsidR="0052429E" w:rsidRPr="00BA4DE2" w:rsidRDefault="0052429E" w:rsidP="00BA4DE2">
      <w:pPr>
        <w:widowControl/>
        <w:autoSpaceDE/>
        <w:autoSpaceDN/>
        <w:spacing w:after="200" w:line="360" w:lineRule="auto"/>
        <w:jc w:val="both"/>
        <w:rPr>
          <w:sz w:val="24"/>
          <w:szCs w:val="24"/>
        </w:rPr>
        <w:sectPr w:rsidR="0052429E" w:rsidRPr="00BA4DE2" w:rsidSect="00CA6329">
          <w:headerReference w:type="default" r:id="rId17"/>
          <w:footerReference w:type="default" r:id="rId18"/>
          <w:pgSz w:w="11910" w:h="16840"/>
          <w:pgMar w:top="851" w:right="1418" w:bottom="851" w:left="1418" w:header="0" w:footer="1003" w:gutter="0"/>
          <w:pgNumType w:fmt="lowerRoman"/>
          <w:cols w:space="720"/>
        </w:sectPr>
      </w:pPr>
    </w:p>
    <w:p w14:paraId="0FB4F9F3" w14:textId="04DADA94" w:rsidR="00DB511A" w:rsidRDefault="006431EE" w:rsidP="005521C8">
      <w:pPr>
        <w:pStyle w:val="Ttulo1"/>
        <w:numPr>
          <w:ilvl w:val="0"/>
          <w:numId w:val="5"/>
        </w:numPr>
      </w:pPr>
      <w:bookmarkStart w:id="9" w:name="_Toc57658750"/>
      <w:r w:rsidRPr="003C7995">
        <w:lastRenderedPageBreak/>
        <w:t>INTRODUCCIÓN</w:t>
      </w:r>
      <w:bookmarkEnd w:id="9"/>
    </w:p>
    <w:p w14:paraId="50C584B4" w14:textId="11CA0983" w:rsidR="005C7B51" w:rsidRPr="00BA4DE2" w:rsidRDefault="005C7B51" w:rsidP="00DB511A">
      <w:pPr>
        <w:pStyle w:val="Estilo2"/>
        <w:numPr>
          <w:ilvl w:val="1"/>
          <w:numId w:val="5"/>
        </w:numPr>
        <w:ind w:left="576"/>
      </w:pPr>
      <w:bookmarkStart w:id="10" w:name="_Toc57658751"/>
      <w:r w:rsidRPr="00BA4DE2">
        <w:t>Base</w:t>
      </w:r>
      <w:r w:rsidRPr="00DB511A">
        <w:t xml:space="preserve"> </w:t>
      </w:r>
      <w:r w:rsidRPr="00BA4DE2">
        <w:t>legal</w:t>
      </w:r>
      <w:bookmarkEnd w:id="10"/>
    </w:p>
    <w:p w14:paraId="1A905DCF" w14:textId="7142EEC0" w:rsidR="005C7B51" w:rsidRPr="000C1127" w:rsidRDefault="005C7B51" w:rsidP="000C1127">
      <w:pPr>
        <w:spacing w:line="360" w:lineRule="auto"/>
        <w:ind w:left="425"/>
        <w:jc w:val="both"/>
        <w:rPr>
          <w:sz w:val="24"/>
        </w:rPr>
      </w:pPr>
      <w:r w:rsidRPr="000C1127">
        <w:rPr>
          <w:sz w:val="24"/>
        </w:rPr>
        <w:t>Las Pr</w:t>
      </w:r>
      <w:r w:rsidR="00685228" w:rsidRPr="000C1127">
        <w:rPr>
          <w:sz w:val="24"/>
        </w:rPr>
        <w:t>á</w:t>
      </w:r>
      <w:r w:rsidRPr="000C1127">
        <w:rPr>
          <w:sz w:val="24"/>
        </w:rPr>
        <w:t>cticas Pre-Profesionales están sujetas al artículo 127 del Estatuto de la Universidad Nacional de San Antonio Abad del Cusco, que promueve la realización de Prácticas Pre-Profesionales del estudiante universitario para su formación profesional, además las Practicas Pre-Profesionales de la Escuela Profesional de Ingeniería Informática y de Sistemas indicado en la currícula de estudios debe ser de producción o investigación.</w:t>
      </w:r>
    </w:p>
    <w:p w14:paraId="2F6B8366" w14:textId="1701B7A3" w:rsidR="005C7B51" w:rsidRPr="00BA4DE2" w:rsidRDefault="005C7B51" w:rsidP="00DB511A">
      <w:pPr>
        <w:pStyle w:val="Estilo2"/>
        <w:numPr>
          <w:ilvl w:val="1"/>
          <w:numId w:val="5"/>
        </w:numPr>
        <w:ind w:left="576"/>
      </w:pPr>
      <w:bookmarkStart w:id="11" w:name="_Toc57658752"/>
      <w:r w:rsidRPr="00BA4DE2">
        <w:t>Objetivos</w:t>
      </w:r>
      <w:bookmarkEnd w:id="11"/>
    </w:p>
    <w:p w14:paraId="4A9CB88B" w14:textId="1A705AF5" w:rsidR="005C7B51" w:rsidRPr="009C19A7" w:rsidRDefault="005C7B51" w:rsidP="00DB511A">
      <w:pPr>
        <w:pStyle w:val="Estilo3"/>
        <w:numPr>
          <w:ilvl w:val="2"/>
          <w:numId w:val="5"/>
        </w:numPr>
        <w:ind w:left="1440"/>
      </w:pPr>
      <w:r w:rsidRPr="009C19A7">
        <w:t xml:space="preserve">Objetivo </w:t>
      </w:r>
      <w:r w:rsidR="00685228" w:rsidRPr="009C19A7">
        <w:t>g</w:t>
      </w:r>
      <w:r w:rsidRPr="009C19A7">
        <w:t>eneral</w:t>
      </w:r>
    </w:p>
    <w:p w14:paraId="0A0820A5" w14:textId="002A5FF1" w:rsidR="005C7B51" w:rsidRPr="00BA4DE2" w:rsidRDefault="00CA6329" w:rsidP="000C1127">
      <w:pPr>
        <w:pStyle w:val="Normaldocumento"/>
        <w:ind w:left="709"/>
      </w:pPr>
      <w:r w:rsidRPr="00CA6329">
        <w:t>Poner en práctica los conocimientos adquiridos durante la formación profesional dentro de la Escuela Profesión de Ingeniería Informática y de Sistemas, aplicar esos conocimientos para el desarrollo de software para el Centro de Educación y Comunicación “Guamán Poma de Ayala Cusco”.</w:t>
      </w:r>
    </w:p>
    <w:p w14:paraId="74D9217F" w14:textId="5751C345" w:rsidR="005C7B51" w:rsidRPr="00F10217" w:rsidRDefault="005C7B51" w:rsidP="00DB511A">
      <w:pPr>
        <w:pStyle w:val="Estilo3"/>
        <w:numPr>
          <w:ilvl w:val="2"/>
          <w:numId w:val="5"/>
        </w:numPr>
        <w:ind w:left="1440"/>
      </w:pPr>
      <w:r w:rsidRPr="00F10217">
        <w:t xml:space="preserve">Objetivos </w:t>
      </w:r>
      <w:r w:rsidR="00685228" w:rsidRPr="00F10217">
        <w:t>e</w:t>
      </w:r>
      <w:r w:rsidRPr="00F10217">
        <w:t>specíficos</w:t>
      </w:r>
    </w:p>
    <w:p w14:paraId="08D00FF5" w14:textId="4D0D3D29" w:rsidR="003E1A94" w:rsidRDefault="003E1A94" w:rsidP="00AD66DB">
      <w:pPr>
        <w:pStyle w:val="Normaldocumento"/>
        <w:numPr>
          <w:ilvl w:val="0"/>
          <w:numId w:val="6"/>
        </w:numPr>
      </w:pPr>
      <w:bookmarkStart w:id="12" w:name="_Hlk57653629"/>
      <w:r>
        <w:t>Adquirir información en formato AutoCAD, PDF, SHAPE para la correcta georreferenciación de información planimétrica proveniente de variadas fuentes como lo son: la Municipalidad Provincial de Quispicanchi y la Municipalidad Distrital de Calca.</w:t>
      </w:r>
    </w:p>
    <w:p w14:paraId="0FF01CF2" w14:textId="3FCAC804" w:rsidR="00FF4272" w:rsidRDefault="00FF4272" w:rsidP="00AD66DB">
      <w:pPr>
        <w:pStyle w:val="Normaldocumento"/>
        <w:numPr>
          <w:ilvl w:val="0"/>
          <w:numId w:val="6"/>
        </w:numPr>
      </w:pPr>
      <w:r>
        <w:t>Comprender la base de datos espacial, la cual será alimentada con información de los sistemas de Rentas, Gestión de Agua, y Limpieza Pública, estos ya están implantados en las municipalidades, y a su vez permitirá gestionar dicha información.</w:t>
      </w:r>
    </w:p>
    <w:p w14:paraId="61680B8E" w14:textId="40C20CEC" w:rsidR="002B2D62" w:rsidRDefault="002B2D62" w:rsidP="00AD66DB">
      <w:pPr>
        <w:pStyle w:val="Normaldocumento"/>
        <w:numPr>
          <w:ilvl w:val="0"/>
          <w:numId w:val="6"/>
        </w:numPr>
      </w:pPr>
      <w:r>
        <w:t>Introducir tecnologías de información como QGIS 3.14 LTR, SQL SERVER y PYTHON, para implementar el SIG.</w:t>
      </w:r>
    </w:p>
    <w:p w14:paraId="6F768CAD" w14:textId="2F30A4B2" w:rsidR="00030DC0" w:rsidRDefault="00030DC0" w:rsidP="00AD66DB">
      <w:pPr>
        <w:pStyle w:val="Normaldocumento"/>
        <w:numPr>
          <w:ilvl w:val="0"/>
          <w:numId w:val="6"/>
        </w:numPr>
      </w:pPr>
      <w:r>
        <w:t>Diseño e implementación de un sistema de información geográfica en las Municipalidades de Quispicanchi y Calca.</w:t>
      </w:r>
    </w:p>
    <w:p w14:paraId="782B0C6A" w14:textId="3AAEBCA8" w:rsidR="00977ABE" w:rsidRDefault="00977ABE" w:rsidP="00AD66DB">
      <w:pPr>
        <w:pStyle w:val="Normaldocumento"/>
        <w:numPr>
          <w:ilvl w:val="0"/>
          <w:numId w:val="6"/>
        </w:numPr>
      </w:pPr>
      <w:r>
        <w:t>Capacitación permanente del SIG al personal encargado de gestionar la información.</w:t>
      </w:r>
    </w:p>
    <w:p w14:paraId="03A7FB85" w14:textId="5B19D367" w:rsidR="00EB5DEB" w:rsidRDefault="00EB5DEB" w:rsidP="00AD66DB">
      <w:pPr>
        <w:pStyle w:val="Normaldocumento"/>
        <w:numPr>
          <w:ilvl w:val="0"/>
          <w:numId w:val="6"/>
        </w:numPr>
      </w:pPr>
      <w:r>
        <w:t xml:space="preserve">Investigar y comprender el manejo de </w:t>
      </w:r>
      <w:r w:rsidR="00163BDB">
        <w:t>Software Libre, Licencias GNU.</w:t>
      </w:r>
    </w:p>
    <w:p w14:paraId="481A98A6" w14:textId="61A7D383" w:rsidR="00B32D96" w:rsidRDefault="00B32D96" w:rsidP="00AD66DB">
      <w:pPr>
        <w:pStyle w:val="Normaldocumento"/>
        <w:numPr>
          <w:ilvl w:val="0"/>
          <w:numId w:val="6"/>
        </w:numPr>
      </w:pPr>
      <w:r>
        <w:t xml:space="preserve">Implementar portal web </w:t>
      </w:r>
      <w:r w:rsidR="00E80725">
        <w:t>de la Municipalidad Distrital de Saylla basado en un CMS.</w:t>
      </w:r>
    </w:p>
    <w:p w14:paraId="7F3B1D12" w14:textId="41F54FC8" w:rsidR="00182CA9" w:rsidRDefault="00182CA9" w:rsidP="00182CA9">
      <w:pPr>
        <w:pStyle w:val="Normaldocumento"/>
        <w:numPr>
          <w:ilvl w:val="0"/>
          <w:numId w:val="6"/>
        </w:numPr>
      </w:pPr>
      <w:r>
        <w:t>Implementar portal web de Guaman Poma de Ayala basado en un CMS.</w:t>
      </w:r>
    </w:p>
    <w:p w14:paraId="13DA356E" w14:textId="1E4E4801" w:rsidR="00985B81" w:rsidRDefault="00985B81" w:rsidP="00985B81">
      <w:pPr>
        <w:pStyle w:val="Normaldocumento"/>
        <w:numPr>
          <w:ilvl w:val="0"/>
          <w:numId w:val="6"/>
        </w:numPr>
      </w:pPr>
      <w:r>
        <w:lastRenderedPageBreak/>
        <w:t>Adquirir experiencia laboral.</w:t>
      </w:r>
    </w:p>
    <w:p w14:paraId="38723787" w14:textId="6D0A2017" w:rsidR="00B32D96" w:rsidRDefault="00B32D96" w:rsidP="00AD66DB">
      <w:pPr>
        <w:pStyle w:val="Normaldocumento"/>
        <w:numPr>
          <w:ilvl w:val="0"/>
          <w:numId w:val="6"/>
        </w:numPr>
      </w:pPr>
      <w:r>
        <w:t xml:space="preserve">Adquirir conocimientos sobre lenguaje de programación </w:t>
      </w:r>
      <w:r w:rsidR="00E821B8">
        <w:t>PYTHON.</w:t>
      </w:r>
      <w:r>
        <w:t xml:space="preserve"> </w:t>
      </w:r>
    </w:p>
    <w:p w14:paraId="10C91A60" w14:textId="6FA0C449" w:rsidR="00B32D96" w:rsidRPr="00D23865" w:rsidRDefault="00B32D96" w:rsidP="00AD66DB">
      <w:pPr>
        <w:pStyle w:val="Normaldocumento"/>
        <w:numPr>
          <w:ilvl w:val="0"/>
          <w:numId w:val="6"/>
        </w:numPr>
        <w:rPr>
          <w:highlight w:val="yellow"/>
        </w:rPr>
      </w:pPr>
      <w:r w:rsidRPr="00D23865">
        <w:rPr>
          <w:highlight w:val="yellow"/>
        </w:rPr>
        <w:t xml:space="preserve">Implementar </w:t>
      </w:r>
      <w:r w:rsidR="00E83856" w:rsidRPr="00D23865">
        <w:rPr>
          <w:highlight w:val="yellow"/>
        </w:rPr>
        <w:t xml:space="preserve">funcionalidad de </w:t>
      </w:r>
      <w:r w:rsidR="00E821B8" w:rsidRPr="00D23865">
        <w:rPr>
          <w:highlight w:val="yellow"/>
        </w:rPr>
        <w:t>gestión</w:t>
      </w:r>
      <w:r w:rsidR="00E83856" w:rsidRPr="00D23865">
        <w:rPr>
          <w:highlight w:val="yellow"/>
        </w:rPr>
        <w:t xml:space="preserve"> basado en un sistema de información geográfico gratuito y de código abierto (QGIS).</w:t>
      </w:r>
    </w:p>
    <w:p w14:paraId="0E0590AC" w14:textId="77777777" w:rsidR="00B32D96" w:rsidRDefault="00B32D96" w:rsidP="00AD66DB">
      <w:pPr>
        <w:pStyle w:val="Normaldocumento"/>
        <w:numPr>
          <w:ilvl w:val="0"/>
          <w:numId w:val="6"/>
        </w:numPr>
      </w:pPr>
      <w:r>
        <w:t>Cumplir con las tareas asignadas en el tiempo previsto.</w:t>
      </w:r>
    </w:p>
    <w:p w14:paraId="4B6CE333" w14:textId="4E7D4C69" w:rsidR="00A81957" w:rsidRPr="00BA4DE2" w:rsidRDefault="00DB511A" w:rsidP="00DB511A">
      <w:pPr>
        <w:pStyle w:val="Estilo2"/>
        <w:ind w:left="576" w:hanging="576"/>
      </w:pPr>
      <w:bookmarkStart w:id="13" w:name="_Toc57658753"/>
      <w:bookmarkEnd w:id="12"/>
      <w:r>
        <w:t xml:space="preserve">1.3. </w:t>
      </w:r>
      <w:r w:rsidR="00B32D96">
        <w:t>Justificación</w:t>
      </w:r>
      <w:bookmarkEnd w:id="13"/>
    </w:p>
    <w:p w14:paraId="50409161" w14:textId="68CE4D73" w:rsidR="00B32D96" w:rsidRDefault="00B32D96" w:rsidP="00DB511A">
      <w:pPr>
        <w:pStyle w:val="Normaldocumento"/>
        <w:ind w:left="576"/>
      </w:pPr>
      <w:r w:rsidRPr="00B32D96">
        <w:t>Para completar con la currícula de estudios de la Escuela Profesional de Ingeniería Informática y de Sistemas es necesario hacer prácticas pre-profesionales en una empresa, donde el estudiante pueda desarrollarse como profesional y adquirir experiencia laboral, desarrollar habilidades y criterios de toma de decisiones</w:t>
      </w:r>
      <w:r>
        <w:t>.</w:t>
      </w:r>
      <w:r w:rsidR="00985B81">
        <w:tab/>
      </w:r>
    </w:p>
    <w:p w14:paraId="535FD32D" w14:textId="77777777" w:rsidR="00B32D96" w:rsidRDefault="00B32D96">
      <w:pPr>
        <w:widowControl/>
        <w:autoSpaceDE/>
        <w:autoSpaceDN/>
        <w:spacing w:after="200" w:line="276" w:lineRule="auto"/>
        <w:rPr>
          <w:sz w:val="24"/>
        </w:rPr>
      </w:pPr>
      <w:r>
        <w:br w:type="page"/>
      </w:r>
    </w:p>
    <w:p w14:paraId="6F4189D1" w14:textId="2E54E174" w:rsidR="005C7B51" w:rsidRPr="003C7995" w:rsidRDefault="00DB511A" w:rsidP="00DB511A">
      <w:pPr>
        <w:pStyle w:val="Estilo2"/>
        <w:ind w:left="576" w:hanging="576"/>
      </w:pPr>
      <w:bookmarkStart w:id="14" w:name="_Toc57658754"/>
      <w:r>
        <w:lastRenderedPageBreak/>
        <w:t xml:space="preserve">1.4. </w:t>
      </w:r>
      <w:r w:rsidR="009B17AE" w:rsidRPr="003C7995">
        <w:t>Metodologías</w:t>
      </w:r>
      <w:r w:rsidR="00B32D96">
        <w:t xml:space="preserve"> y herramientas</w:t>
      </w:r>
      <w:bookmarkEnd w:id="14"/>
    </w:p>
    <w:p w14:paraId="003F1231" w14:textId="3B8D4566" w:rsidR="005C7B51" w:rsidRPr="00BA4DE2" w:rsidRDefault="0072079C" w:rsidP="000C1127">
      <w:pPr>
        <w:pStyle w:val="Textoindependienteprimerasangra2"/>
        <w:spacing w:line="360" w:lineRule="auto"/>
        <w:ind w:firstLine="0"/>
        <w:jc w:val="both"/>
        <w:rPr>
          <w:sz w:val="24"/>
          <w:szCs w:val="24"/>
        </w:rPr>
      </w:pPr>
      <w:bookmarkStart w:id="15" w:name="_Hlk57653686"/>
      <w:r w:rsidRPr="00BA4DE2">
        <w:rPr>
          <w:sz w:val="24"/>
          <w:szCs w:val="24"/>
        </w:rPr>
        <w:t>Para el desarrollo de software s</w:t>
      </w:r>
      <w:r w:rsidR="005C7B51" w:rsidRPr="00BA4DE2">
        <w:rPr>
          <w:sz w:val="24"/>
          <w:szCs w:val="24"/>
        </w:rPr>
        <w:t>e utilizó el modelo evolutivo</w:t>
      </w:r>
      <w:r w:rsidR="0042485D" w:rsidRPr="00BA4DE2">
        <w:rPr>
          <w:sz w:val="24"/>
          <w:szCs w:val="24"/>
        </w:rPr>
        <w:t xml:space="preserve">, </w:t>
      </w:r>
      <w:r w:rsidR="005C7B51" w:rsidRPr="00BA4DE2">
        <w:rPr>
          <w:sz w:val="24"/>
          <w:szCs w:val="24"/>
        </w:rPr>
        <w:t>el cual consta del desarrollo de una versión inicial que luego de exponerse se va refinando de acuerdo de los comentarios o nuevos requerimientos por parte del cliente o del usuario final. Las fases de especificación, desarrollo y validación se entrelazan en vez de separarse.</w:t>
      </w:r>
      <w:r w:rsidR="0042485D" w:rsidRPr="00BA4DE2">
        <w:rPr>
          <w:sz w:val="24"/>
          <w:szCs w:val="24"/>
        </w:rPr>
        <w:t xml:space="preserve"> La producción flexible permite la adaptación de los cambios de requerimientos que no han sido planeados</w:t>
      </w:r>
      <w:sdt>
        <w:sdtPr>
          <w:rPr>
            <w:sz w:val="24"/>
            <w:szCs w:val="24"/>
          </w:rPr>
          <w:id w:val="-1282572146"/>
          <w:citation/>
        </w:sdtPr>
        <w:sdtContent>
          <w:r w:rsidR="000F78EF" w:rsidRPr="00BA4DE2">
            <w:rPr>
              <w:sz w:val="24"/>
              <w:szCs w:val="24"/>
            </w:rPr>
            <w:fldChar w:fldCharType="begin"/>
          </w:r>
          <w:r w:rsidR="002E218B">
            <w:rPr>
              <w:sz w:val="24"/>
              <w:szCs w:val="24"/>
            </w:rPr>
            <w:instrText xml:space="preserve">CITATION Ben18 \l 3082 </w:instrText>
          </w:r>
          <w:r w:rsidR="000F78EF" w:rsidRPr="00BA4DE2">
            <w:rPr>
              <w:sz w:val="24"/>
              <w:szCs w:val="24"/>
            </w:rPr>
            <w:fldChar w:fldCharType="separate"/>
          </w:r>
          <w:r w:rsidR="00757EB3">
            <w:rPr>
              <w:noProof/>
              <w:sz w:val="24"/>
              <w:szCs w:val="24"/>
            </w:rPr>
            <w:t xml:space="preserve"> </w:t>
          </w:r>
          <w:r w:rsidR="00757EB3" w:rsidRPr="00757EB3">
            <w:rPr>
              <w:noProof/>
              <w:sz w:val="24"/>
              <w:szCs w:val="24"/>
            </w:rPr>
            <w:t>(Bennet, Rajlich, &amp; Wilde)</w:t>
          </w:r>
          <w:r w:rsidR="000F78EF" w:rsidRPr="00BA4DE2">
            <w:rPr>
              <w:sz w:val="24"/>
              <w:szCs w:val="24"/>
            </w:rPr>
            <w:fldChar w:fldCharType="end"/>
          </w:r>
        </w:sdtContent>
      </w:sdt>
      <w:r w:rsidR="0042485D" w:rsidRPr="00BA4DE2">
        <w:rPr>
          <w:sz w:val="24"/>
          <w:szCs w:val="24"/>
        </w:rPr>
        <w:t>.</w:t>
      </w:r>
    </w:p>
    <w:p w14:paraId="2792AA62" w14:textId="5110ABBD" w:rsidR="00B32D96" w:rsidRDefault="00B32D96" w:rsidP="00B32D96">
      <w:pPr>
        <w:spacing w:before="30" w:after="30" w:line="360" w:lineRule="auto"/>
        <w:ind w:firstLine="360"/>
        <w:jc w:val="both"/>
        <w:rPr>
          <w:sz w:val="24"/>
          <w:szCs w:val="24"/>
        </w:rPr>
      </w:pPr>
      <w:r w:rsidRPr="0001378B">
        <w:rPr>
          <w:sz w:val="24"/>
          <w:szCs w:val="24"/>
        </w:rPr>
        <w:t>Las herramientas utilizadas fueron</w:t>
      </w:r>
      <w:r>
        <w:rPr>
          <w:sz w:val="24"/>
          <w:szCs w:val="24"/>
        </w:rPr>
        <w:t xml:space="preserve"> las siguientes:</w:t>
      </w:r>
    </w:p>
    <w:p w14:paraId="409F3EC7" w14:textId="77777777" w:rsidR="00B32D96" w:rsidRDefault="00B32D96" w:rsidP="00AD66DB">
      <w:pPr>
        <w:pStyle w:val="Prrafodelista"/>
        <w:widowControl/>
        <w:numPr>
          <w:ilvl w:val="0"/>
          <w:numId w:val="7"/>
        </w:numPr>
        <w:autoSpaceDE/>
        <w:autoSpaceDN/>
        <w:spacing w:before="30" w:after="30" w:line="360" w:lineRule="auto"/>
        <w:contextualSpacing/>
        <w:jc w:val="both"/>
        <w:rPr>
          <w:sz w:val="24"/>
          <w:szCs w:val="24"/>
        </w:rPr>
      </w:pPr>
      <w:r>
        <w:rPr>
          <w:sz w:val="24"/>
          <w:szCs w:val="24"/>
        </w:rPr>
        <w:t>Back-end:</w:t>
      </w:r>
    </w:p>
    <w:p w14:paraId="38383594" w14:textId="4525813C" w:rsidR="00B32D96" w:rsidRDefault="00B32D96" w:rsidP="00AD66DB">
      <w:pPr>
        <w:pStyle w:val="Prrafodelista"/>
        <w:widowControl/>
        <w:numPr>
          <w:ilvl w:val="1"/>
          <w:numId w:val="7"/>
        </w:numPr>
        <w:autoSpaceDE/>
        <w:autoSpaceDN/>
        <w:spacing w:before="30" w:after="30" w:line="360" w:lineRule="auto"/>
        <w:contextualSpacing/>
        <w:jc w:val="both"/>
        <w:rPr>
          <w:sz w:val="24"/>
          <w:szCs w:val="24"/>
        </w:rPr>
      </w:pPr>
      <w:r w:rsidRPr="52B57701">
        <w:rPr>
          <w:sz w:val="24"/>
          <w:szCs w:val="24"/>
        </w:rPr>
        <w:t xml:space="preserve">Lenguaje de programación </w:t>
      </w:r>
      <w:r w:rsidR="0006736E">
        <w:rPr>
          <w:sz w:val="24"/>
          <w:szCs w:val="24"/>
        </w:rPr>
        <w:t>JAVA.</w:t>
      </w:r>
    </w:p>
    <w:p w14:paraId="0790C907" w14:textId="4ADBBFF3" w:rsidR="0006736E" w:rsidRDefault="0006736E" w:rsidP="0006736E">
      <w:pPr>
        <w:pStyle w:val="Prrafodelista"/>
        <w:widowControl/>
        <w:numPr>
          <w:ilvl w:val="1"/>
          <w:numId w:val="7"/>
        </w:numPr>
        <w:autoSpaceDE/>
        <w:autoSpaceDN/>
        <w:spacing w:before="30" w:after="30" w:line="360" w:lineRule="auto"/>
        <w:contextualSpacing/>
        <w:jc w:val="both"/>
        <w:rPr>
          <w:sz w:val="24"/>
          <w:szCs w:val="24"/>
        </w:rPr>
      </w:pPr>
      <w:r w:rsidRPr="52B57701">
        <w:rPr>
          <w:sz w:val="24"/>
          <w:szCs w:val="24"/>
        </w:rPr>
        <w:t xml:space="preserve">Lenguaje de programación </w:t>
      </w:r>
      <w:r>
        <w:rPr>
          <w:sz w:val="24"/>
          <w:szCs w:val="24"/>
        </w:rPr>
        <w:t>PYTHON.</w:t>
      </w:r>
    </w:p>
    <w:p w14:paraId="582D2F97" w14:textId="20A3E410" w:rsidR="00B32D96" w:rsidRDefault="00B32D96" w:rsidP="00AD66DB">
      <w:pPr>
        <w:pStyle w:val="Prrafodelista"/>
        <w:widowControl/>
        <w:numPr>
          <w:ilvl w:val="1"/>
          <w:numId w:val="7"/>
        </w:numPr>
        <w:autoSpaceDE/>
        <w:autoSpaceDN/>
        <w:spacing w:before="30" w:after="30" w:line="360" w:lineRule="auto"/>
        <w:contextualSpacing/>
        <w:jc w:val="both"/>
        <w:rPr>
          <w:sz w:val="24"/>
          <w:szCs w:val="24"/>
        </w:rPr>
      </w:pPr>
      <w:r>
        <w:rPr>
          <w:sz w:val="24"/>
          <w:szCs w:val="24"/>
        </w:rPr>
        <w:t>Formato de texto para intercambio de datos XM</w:t>
      </w:r>
      <w:r w:rsidR="0006736E">
        <w:rPr>
          <w:sz w:val="24"/>
          <w:szCs w:val="24"/>
        </w:rPr>
        <w:t>L.</w:t>
      </w:r>
    </w:p>
    <w:p w14:paraId="65AF5C2D" w14:textId="77777777" w:rsidR="00B32D96" w:rsidRDefault="00B32D96" w:rsidP="00AD66DB">
      <w:pPr>
        <w:pStyle w:val="Prrafodelista"/>
        <w:widowControl/>
        <w:numPr>
          <w:ilvl w:val="0"/>
          <w:numId w:val="7"/>
        </w:numPr>
        <w:autoSpaceDE/>
        <w:autoSpaceDN/>
        <w:spacing w:before="30" w:after="30" w:line="360" w:lineRule="auto"/>
        <w:contextualSpacing/>
        <w:jc w:val="both"/>
        <w:rPr>
          <w:sz w:val="24"/>
          <w:szCs w:val="24"/>
        </w:rPr>
      </w:pPr>
      <w:r>
        <w:rPr>
          <w:sz w:val="24"/>
          <w:szCs w:val="24"/>
        </w:rPr>
        <w:t xml:space="preserve">Front-end: </w:t>
      </w:r>
    </w:p>
    <w:p w14:paraId="47EF92EA" w14:textId="569083CE" w:rsidR="00B32D96" w:rsidRPr="00B32D96" w:rsidRDefault="00B32D96" w:rsidP="00AD66DB">
      <w:pPr>
        <w:pStyle w:val="Prrafodelista"/>
        <w:widowControl/>
        <w:numPr>
          <w:ilvl w:val="1"/>
          <w:numId w:val="7"/>
        </w:numPr>
        <w:autoSpaceDE/>
        <w:autoSpaceDN/>
        <w:spacing w:before="30" w:after="30" w:line="360" w:lineRule="auto"/>
        <w:contextualSpacing/>
        <w:jc w:val="both"/>
        <w:rPr>
          <w:sz w:val="24"/>
          <w:szCs w:val="24"/>
        </w:rPr>
      </w:pPr>
      <w:proofErr w:type="spellStart"/>
      <w:r>
        <w:rPr>
          <w:sz w:val="24"/>
          <w:szCs w:val="24"/>
        </w:rPr>
        <w:t>Wordpress</w:t>
      </w:r>
      <w:proofErr w:type="spellEnd"/>
    </w:p>
    <w:p w14:paraId="4CE3F06D" w14:textId="77777777" w:rsidR="00B32D96" w:rsidRDefault="00B32D96" w:rsidP="00AD66DB">
      <w:pPr>
        <w:pStyle w:val="Prrafodelista"/>
        <w:widowControl/>
        <w:numPr>
          <w:ilvl w:val="0"/>
          <w:numId w:val="7"/>
        </w:numPr>
        <w:autoSpaceDE/>
        <w:autoSpaceDN/>
        <w:spacing w:before="30" w:after="30" w:line="360" w:lineRule="auto"/>
        <w:contextualSpacing/>
        <w:jc w:val="both"/>
        <w:rPr>
          <w:sz w:val="24"/>
          <w:szCs w:val="24"/>
        </w:rPr>
      </w:pPr>
      <w:proofErr w:type="spellStart"/>
      <w:r>
        <w:rPr>
          <w:sz w:val="24"/>
          <w:szCs w:val="24"/>
        </w:rPr>
        <w:t>IDE’s</w:t>
      </w:r>
      <w:proofErr w:type="spellEnd"/>
      <w:r>
        <w:rPr>
          <w:sz w:val="24"/>
          <w:szCs w:val="24"/>
        </w:rPr>
        <w:t>:</w:t>
      </w:r>
    </w:p>
    <w:p w14:paraId="5F8B6222" w14:textId="29D88E38" w:rsidR="00B32D96" w:rsidRDefault="0006736E" w:rsidP="00AD66DB">
      <w:pPr>
        <w:pStyle w:val="Prrafodelista"/>
        <w:widowControl/>
        <w:numPr>
          <w:ilvl w:val="1"/>
          <w:numId w:val="7"/>
        </w:numPr>
        <w:autoSpaceDE/>
        <w:autoSpaceDN/>
        <w:spacing w:before="30" w:after="30" w:line="360" w:lineRule="auto"/>
        <w:contextualSpacing/>
        <w:jc w:val="both"/>
        <w:rPr>
          <w:sz w:val="24"/>
          <w:szCs w:val="24"/>
        </w:rPr>
      </w:pPr>
      <w:r>
        <w:rPr>
          <w:sz w:val="24"/>
          <w:szCs w:val="24"/>
        </w:rPr>
        <w:t>Python IDE</w:t>
      </w:r>
    </w:p>
    <w:p w14:paraId="73D4C485" w14:textId="231A50D7" w:rsidR="0006736E" w:rsidRPr="0015077C" w:rsidRDefault="0006736E" w:rsidP="00AD66DB">
      <w:pPr>
        <w:pStyle w:val="Prrafodelista"/>
        <w:widowControl/>
        <w:numPr>
          <w:ilvl w:val="1"/>
          <w:numId w:val="7"/>
        </w:numPr>
        <w:autoSpaceDE/>
        <w:autoSpaceDN/>
        <w:spacing w:before="30" w:after="30" w:line="360" w:lineRule="auto"/>
        <w:contextualSpacing/>
        <w:jc w:val="both"/>
        <w:rPr>
          <w:sz w:val="24"/>
          <w:szCs w:val="24"/>
        </w:rPr>
      </w:pPr>
      <w:r>
        <w:rPr>
          <w:sz w:val="24"/>
          <w:szCs w:val="24"/>
        </w:rPr>
        <w:t>NetBeans</w:t>
      </w:r>
    </w:p>
    <w:p w14:paraId="014098B5" w14:textId="77777777" w:rsidR="00B32D96" w:rsidRPr="0015077C" w:rsidRDefault="00B32D96" w:rsidP="00AD66DB">
      <w:pPr>
        <w:pStyle w:val="Prrafodelista"/>
        <w:widowControl/>
        <w:numPr>
          <w:ilvl w:val="0"/>
          <w:numId w:val="7"/>
        </w:numPr>
        <w:autoSpaceDE/>
        <w:autoSpaceDN/>
        <w:spacing w:before="30" w:after="30" w:line="360" w:lineRule="auto"/>
        <w:contextualSpacing/>
        <w:jc w:val="both"/>
        <w:rPr>
          <w:sz w:val="24"/>
          <w:szCs w:val="24"/>
        </w:rPr>
      </w:pPr>
      <w:r>
        <w:rPr>
          <w:sz w:val="24"/>
          <w:szCs w:val="24"/>
        </w:rPr>
        <w:t>Gestor de Datos:</w:t>
      </w:r>
    </w:p>
    <w:p w14:paraId="7680E016" w14:textId="42CB9695" w:rsidR="00B32D96" w:rsidRPr="0006736E" w:rsidRDefault="00B32D96" w:rsidP="000103F1">
      <w:pPr>
        <w:pStyle w:val="Prrafodelista"/>
        <w:widowControl/>
        <w:numPr>
          <w:ilvl w:val="1"/>
          <w:numId w:val="7"/>
        </w:numPr>
        <w:autoSpaceDE/>
        <w:autoSpaceDN/>
        <w:spacing w:before="30" w:after="30" w:line="360" w:lineRule="auto"/>
        <w:contextualSpacing/>
        <w:jc w:val="both"/>
        <w:rPr>
          <w:sz w:val="24"/>
          <w:szCs w:val="24"/>
        </w:rPr>
      </w:pPr>
      <w:r w:rsidRPr="0006736E">
        <w:rPr>
          <w:sz w:val="24"/>
          <w:szCs w:val="24"/>
        </w:rPr>
        <w:t>SQL SERVER 2014</w:t>
      </w:r>
    </w:p>
    <w:bookmarkEnd w:id="15"/>
    <w:p w14:paraId="1C0428A2" w14:textId="77777777" w:rsidR="005C7B51" w:rsidRPr="00BA4DE2" w:rsidRDefault="005C7B51" w:rsidP="00BA4DE2">
      <w:pPr>
        <w:pStyle w:val="Sangradetextonormal"/>
        <w:spacing w:line="360" w:lineRule="auto"/>
        <w:jc w:val="both"/>
        <w:rPr>
          <w:sz w:val="24"/>
          <w:szCs w:val="24"/>
        </w:rPr>
        <w:sectPr w:rsidR="005C7B51" w:rsidRPr="00BA4DE2" w:rsidSect="005631D2">
          <w:headerReference w:type="default" r:id="rId19"/>
          <w:footerReference w:type="default" r:id="rId20"/>
          <w:pgSz w:w="11910" w:h="16840"/>
          <w:pgMar w:top="1418" w:right="1418" w:bottom="1418" w:left="1418" w:header="850" w:footer="1003" w:gutter="0"/>
          <w:cols w:space="720"/>
          <w:docGrid w:linePitch="299"/>
        </w:sectPr>
      </w:pPr>
    </w:p>
    <w:p w14:paraId="66977D49" w14:textId="00B4E5C0" w:rsidR="005C7B51" w:rsidRPr="003C7995" w:rsidRDefault="00A6308B" w:rsidP="00A04D1A">
      <w:pPr>
        <w:pStyle w:val="Ttulo1"/>
        <w:numPr>
          <w:ilvl w:val="0"/>
          <w:numId w:val="5"/>
        </w:numPr>
      </w:pPr>
      <w:bookmarkStart w:id="16" w:name="_Toc57658755"/>
      <w:r w:rsidRPr="003C7995">
        <w:lastRenderedPageBreak/>
        <w:t>ASPECTOS GENERALES DE LA ORGANIZACIÓN</w:t>
      </w:r>
      <w:bookmarkEnd w:id="16"/>
    </w:p>
    <w:p w14:paraId="5CAE52E7" w14:textId="16E53036" w:rsidR="005C7B51" w:rsidRPr="003C7995" w:rsidRDefault="005F1F1C" w:rsidP="005F1F1C">
      <w:pPr>
        <w:pStyle w:val="Estilo2"/>
        <w:ind w:left="576" w:hanging="576"/>
      </w:pPr>
      <w:bookmarkStart w:id="17" w:name="_Toc57658756"/>
      <w:r>
        <w:t xml:space="preserve">2.1. </w:t>
      </w:r>
      <w:r w:rsidR="005C7B51" w:rsidRPr="003C7995">
        <w:t>Datos generales</w:t>
      </w:r>
      <w:bookmarkEnd w:id="17"/>
    </w:p>
    <w:p w14:paraId="023BDBC9" w14:textId="77777777" w:rsidR="00B32D96" w:rsidRPr="005E5871" w:rsidRDefault="00B32D96" w:rsidP="00AD66DB">
      <w:pPr>
        <w:pStyle w:val="Prrafodelista"/>
        <w:widowControl/>
        <w:numPr>
          <w:ilvl w:val="0"/>
          <w:numId w:val="8"/>
        </w:numPr>
        <w:autoSpaceDE/>
        <w:autoSpaceDN/>
        <w:spacing w:after="160" w:line="360" w:lineRule="auto"/>
        <w:ind w:left="1134"/>
        <w:contextualSpacing/>
        <w:jc w:val="both"/>
        <w:rPr>
          <w:sz w:val="24"/>
          <w:szCs w:val="24"/>
        </w:rPr>
      </w:pPr>
      <w:r w:rsidRPr="52B57701">
        <w:rPr>
          <w:sz w:val="24"/>
          <w:szCs w:val="24"/>
        </w:rPr>
        <w:t>Razón social</w:t>
      </w:r>
      <w:r>
        <w:tab/>
      </w:r>
      <w:r>
        <w:tab/>
      </w:r>
      <w:r w:rsidRPr="52B57701">
        <w:rPr>
          <w:sz w:val="24"/>
          <w:szCs w:val="24"/>
        </w:rPr>
        <w:t>: C.E.C. GUAMAN POMA DE AYALA</w:t>
      </w:r>
    </w:p>
    <w:p w14:paraId="4D6B531C" w14:textId="77777777" w:rsidR="00B32D96" w:rsidRPr="00D4537A" w:rsidRDefault="00B32D96" w:rsidP="00AD66DB">
      <w:pPr>
        <w:pStyle w:val="Prrafodelista"/>
        <w:widowControl/>
        <w:numPr>
          <w:ilvl w:val="0"/>
          <w:numId w:val="8"/>
        </w:numPr>
        <w:autoSpaceDE/>
        <w:autoSpaceDN/>
        <w:spacing w:after="160" w:line="360" w:lineRule="auto"/>
        <w:ind w:left="1134"/>
        <w:contextualSpacing/>
        <w:jc w:val="both"/>
        <w:rPr>
          <w:sz w:val="24"/>
          <w:szCs w:val="24"/>
        </w:rPr>
      </w:pPr>
      <w:r w:rsidRPr="00D4537A">
        <w:rPr>
          <w:sz w:val="24"/>
          <w:szCs w:val="24"/>
        </w:rPr>
        <w:t>RUC</w:t>
      </w:r>
      <w:r w:rsidRPr="00D4537A">
        <w:rPr>
          <w:sz w:val="24"/>
          <w:szCs w:val="24"/>
        </w:rPr>
        <w:tab/>
      </w:r>
      <w:r w:rsidRPr="00D4537A">
        <w:rPr>
          <w:sz w:val="24"/>
          <w:szCs w:val="24"/>
        </w:rPr>
        <w:tab/>
      </w:r>
      <w:r w:rsidRPr="00D4537A">
        <w:rPr>
          <w:sz w:val="24"/>
          <w:szCs w:val="24"/>
        </w:rPr>
        <w:tab/>
        <w:t>: 20114542751</w:t>
      </w:r>
    </w:p>
    <w:p w14:paraId="29602FA5" w14:textId="77777777" w:rsidR="00B32D96" w:rsidRPr="00D4537A" w:rsidRDefault="00B32D96" w:rsidP="00AD66DB">
      <w:pPr>
        <w:pStyle w:val="Prrafodelista"/>
        <w:widowControl/>
        <w:numPr>
          <w:ilvl w:val="0"/>
          <w:numId w:val="8"/>
        </w:numPr>
        <w:autoSpaceDE/>
        <w:autoSpaceDN/>
        <w:spacing w:after="160" w:line="360" w:lineRule="auto"/>
        <w:ind w:left="1134"/>
        <w:contextualSpacing/>
        <w:jc w:val="both"/>
        <w:rPr>
          <w:sz w:val="24"/>
          <w:szCs w:val="24"/>
        </w:rPr>
      </w:pPr>
      <w:r w:rsidRPr="00D4537A">
        <w:rPr>
          <w:sz w:val="24"/>
          <w:szCs w:val="24"/>
        </w:rPr>
        <w:t>Nombre comercial</w:t>
      </w:r>
      <w:r w:rsidRPr="00D4537A">
        <w:rPr>
          <w:sz w:val="24"/>
          <w:szCs w:val="24"/>
        </w:rPr>
        <w:tab/>
        <w:t>: CEC. GUAMAN POMA DE AYALA</w:t>
      </w:r>
    </w:p>
    <w:p w14:paraId="6A108895" w14:textId="77777777" w:rsidR="00B32D96" w:rsidRPr="005E5871" w:rsidRDefault="00B32D96" w:rsidP="00AD66DB">
      <w:pPr>
        <w:pStyle w:val="Prrafodelista"/>
        <w:widowControl/>
        <w:numPr>
          <w:ilvl w:val="0"/>
          <w:numId w:val="8"/>
        </w:numPr>
        <w:autoSpaceDE/>
        <w:autoSpaceDN/>
        <w:spacing w:after="160" w:line="360" w:lineRule="auto"/>
        <w:ind w:left="1134"/>
        <w:contextualSpacing/>
        <w:jc w:val="both"/>
        <w:rPr>
          <w:sz w:val="24"/>
          <w:szCs w:val="24"/>
        </w:rPr>
      </w:pPr>
      <w:r w:rsidRPr="005E5871">
        <w:rPr>
          <w:sz w:val="24"/>
          <w:szCs w:val="24"/>
        </w:rPr>
        <w:t xml:space="preserve">Tipo </w:t>
      </w:r>
      <w:r>
        <w:rPr>
          <w:sz w:val="24"/>
          <w:szCs w:val="24"/>
        </w:rPr>
        <w:t>de Contribuyente</w:t>
      </w:r>
      <w:r w:rsidRPr="005E5871">
        <w:rPr>
          <w:sz w:val="24"/>
          <w:szCs w:val="24"/>
        </w:rPr>
        <w:tab/>
        <w:t xml:space="preserve">: </w:t>
      </w:r>
      <w:r>
        <w:rPr>
          <w:sz w:val="24"/>
          <w:szCs w:val="24"/>
        </w:rPr>
        <w:t>Asociación</w:t>
      </w:r>
    </w:p>
    <w:p w14:paraId="1754AC73" w14:textId="77777777" w:rsidR="00B32D96" w:rsidRPr="00D4537A" w:rsidRDefault="00B32D96" w:rsidP="00AD66DB">
      <w:pPr>
        <w:pStyle w:val="Prrafodelista"/>
        <w:widowControl/>
        <w:numPr>
          <w:ilvl w:val="0"/>
          <w:numId w:val="8"/>
        </w:numPr>
        <w:autoSpaceDE/>
        <w:autoSpaceDN/>
        <w:spacing w:after="160" w:line="360" w:lineRule="auto"/>
        <w:ind w:left="1134"/>
        <w:contextualSpacing/>
        <w:jc w:val="both"/>
        <w:rPr>
          <w:sz w:val="24"/>
          <w:szCs w:val="24"/>
        </w:rPr>
      </w:pPr>
      <w:r w:rsidRPr="52B57701">
        <w:rPr>
          <w:sz w:val="24"/>
          <w:szCs w:val="24"/>
        </w:rPr>
        <w:t>Domicilio</w:t>
      </w:r>
      <w:r>
        <w:tab/>
      </w:r>
      <w:r>
        <w:tab/>
      </w:r>
      <w:r>
        <w:tab/>
      </w:r>
      <w:r w:rsidRPr="52B57701">
        <w:rPr>
          <w:sz w:val="24"/>
          <w:szCs w:val="24"/>
        </w:rPr>
        <w:t>: Jr. Retiro Nro. 346 Urb. Tahuantinsuyo</w:t>
      </w:r>
    </w:p>
    <w:p w14:paraId="266875F8" w14:textId="77777777" w:rsidR="00B32D96" w:rsidRPr="005E5871" w:rsidRDefault="00B32D96" w:rsidP="00AD66DB">
      <w:pPr>
        <w:pStyle w:val="Prrafodelista"/>
        <w:widowControl/>
        <w:numPr>
          <w:ilvl w:val="0"/>
          <w:numId w:val="8"/>
        </w:numPr>
        <w:autoSpaceDE/>
        <w:autoSpaceDN/>
        <w:spacing w:after="160" w:line="360" w:lineRule="auto"/>
        <w:ind w:left="1134"/>
        <w:contextualSpacing/>
        <w:jc w:val="both"/>
        <w:rPr>
          <w:sz w:val="24"/>
          <w:szCs w:val="24"/>
        </w:rPr>
      </w:pPr>
      <w:r w:rsidRPr="52B57701">
        <w:rPr>
          <w:sz w:val="24"/>
          <w:szCs w:val="24"/>
        </w:rPr>
        <w:t>Distrito/Ciudad</w:t>
      </w:r>
      <w:r>
        <w:tab/>
      </w:r>
      <w:r>
        <w:tab/>
      </w:r>
      <w:r w:rsidRPr="52B57701">
        <w:rPr>
          <w:sz w:val="24"/>
          <w:szCs w:val="24"/>
        </w:rPr>
        <w:t>: Cusco</w:t>
      </w:r>
    </w:p>
    <w:p w14:paraId="10827BCB" w14:textId="77777777" w:rsidR="00B32D96" w:rsidRPr="005E5871" w:rsidRDefault="00B32D96" w:rsidP="00AD66DB">
      <w:pPr>
        <w:pStyle w:val="Prrafodelista"/>
        <w:widowControl/>
        <w:numPr>
          <w:ilvl w:val="0"/>
          <w:numId w:val="8"/>
        </w:numPr>
        <w:autoSpaceDE/>
        <w:autoSpaceDN/>
        <w:spacing w:after="160" w:line="360" w:lineRule="auto"/>
        <w:ind w:left="1134"/>
        <w:contextualSpacing/>
        <w:jc w:val="both"/>
        <w:rPr>
          <w:sz w:val="24"/>
          <w:szCs w:val="24"/>
        </w:rPr>
      </w:pPr>
      <w:r w:rsidRPr="005E5871">
        <w:rPr>
          <w:sz w:val="24"/>
          <w:szCs w:val="24"/>
        </w:rPr>
        <w:t>Departamento</w:t>
      </w:r>
      <w:r w:rsidRPr="005E5871">
        <w:rPr>
          <w:sz w:val="24"/>
          <w:szCs w:val="24"/>
        </w:rPr>
        <w:tab/>
      </w:r>
      <w:r w:rsidRPr="005E5871">
        <w:rPr>
          <w:sz w:val="24"/>
          <w:szCs w:val="24"/>
        </w:rPr>
        <w:tab/>
        <w:t>: Cusco</w:t>
      </w:r>
    </w:p>
    <w:p w14:paraId="78D3E645" w14:textId="214B87B0" w:rsidR="00B32D96" w:rsidRPr="005E5871" w:rsidRDefault="00B32D96" w:rsidP="00AD66DB">
      <w:pPr>
        <w:pStyle w:val="Prrafodelista"/>
        <w:widowControl/>
        <w:numPr>
          <w:ilvl w:val="0"/>
          <w:numId w:val="8"/>
        </w:numPr>
        <w:autoSpaceDE/>
        <w:autoSpaceDN/>
        <w:spacing w:after="160" w:line="360" w:lineRule="auto"/>
        <w:ind w:left="1134"/>
        <w:contextualSpacing/>
        <w:jc w:val="both"/>
        <w:rPr>
          <w:sz w:val="24"/>
          <w:szCs w:val="24"/>
        </w:rPr>
      </w:pPr>
      <w:r w:rsidRPr="005E5871">
        <w:rPr>
          <w:sz w:val="24"/>
          <w:szCs w:val="24"/>
        </w:rPr>
        <w:t>Teléfono</w:t>
      </w:r>
      <w:r w:rsidRPr="005E5871">
        <w:rPr>
          <w:sz w:val="24"/>
          <w:szCs w:val="24"/>
        </w:rPr>
        <w:tab/>
      </w:r>
      <w:r w:rsidRPr="005E5871">
        <w:rPr>
          <w:sz w:val="24"/>
          <w:szCs w:val="24"/>
        </w:rPr>
        <w:tab/>
      </w:r>
      <w:r w:rsidRPr="005E5871">
        <w:rPr>
          <w:sz w:val="24"/>
          <w:szCs w:val="24"/>
        </w:rPr>
        <w:tab/>
        <w:t xml:space="preserve">: </w:t>
      </w:r>
      <w:r w:rsidR="008A6FD9">
        <w:rPr>
          <w:sz w:val="24"/>
          <w:szCs w:val="24"/>
        </w:rPr>
        <w:t xml:space="preserve">+51 (084) </w:t>
      </w:r>
      <w:r w:rsidRPr="005E5871">
        <w:rPr>
          <w:sz w:val="24"/>
          <w:szCs w:val="24"/>
        </w:rPr>
        <w:t>2</w:t>
      </w:r>
      <w:r>
        <w:rPr>
          <w:sz w:val="24"/>
          <w:szCs w:val="24"/>
        </w:rPr>
        <w:t>35931</w:t>
      </w:r>
    </w:p>
    <w:p w14:paraId="7435E8DD" w14:textId="77777777" w:rsidR="00B32D96" w:rsidRPr="005E5871" w:rsidRDefault="00B32D96" w:rsidP="00AD66DB">
      <w:pPr>
        <w:pStyle w:val="Prrafodelista"/>
        <w:widowControl/>
        <w:numPr>
          <w:ilvl w:val="0"/>
          <w:numId w:val="8"/>
        </w:numPr>
        <w:autoSpaceDE/>
        <w:autoSpaceDN/>
        <w:spacing w:after="160" w:line="480" w:lineRule="auto"/>
        <w:ind w:left="1134"/>
        <w:contextualSpacing/>
        <w:jc w:val="both"/>
        <w:rPr>
          <w:sz w:val="24"/>
          <w:szCs w:val="24"/>
        </w:rPr>
      </w:pPr>
      <w:r w:rsidRPr="005E5871">
        <w:rPr>
          <w:sz w:val="24"/>
          <w:szCs w:val="24"/>
        </w:rPr>
        <w:t>Email</w:t>
      </w:r>
      <w:r w:rsidRPr="005E5871">
        <w:rPr>
          <w:sz w:val="24"/>
          <w:szCs w:val="24"/>
        </w:rPr>
        <w:tab/>
      </w:r>
      <w:r w:rsidRPr="005E5871">
        <w:rPr>
          <w:sz w:val="24"/>
          <w:szCs w:val="24"/>
        </w:rPr>
        <w:tab/>
      </w:r>
      <w:r w:rsidRPr="005E5871">
        <w:rPr>
          <w:sz w:val="24"/>
          <w:szCs w:val="24"/>
        </w:rPr>
        <w:tab/>
        <w:t xml:space="preserve">: </w:t>
      </w:r>
      <w:r>
        <w:rPr>
          <w:sz w:val="24"/>
          <w:szCs w:val="24"/>
        </w:rPr>
        <w:t>informatica@guamanpoma.org</w:t>
      </w:r>
    </w:p>
    <w:p w14:paraId="193BC7F0" w14:textId="5D55FC85" w:rsidR="005C7B51" w:rsidRPr="003C7995" w:rsidRDefault="005F1F1C" w:rsidP="005F1F1C">
      <w:pPr>
        <w:pStyle w:val="Estilo2"/>
        <w:ind w:left="576" w:hanging="576"/>
      </w:pPr>
      <w:bookmarkStart w:id="18" w:name="_Toc57658757"/>
      <w:r>
        <w:t xml:space="preserve">2.2. </w:t>
      </w:r>
      <w:r w:rsidR="005C7B51" w:rsidRPr="003C7995">
        <w:t>Reseña histórica</w:t>
      </w:r>
      <w:bookmarkEnd w:id="18"/>
    </w:p>
    <w:p w14:paraId="71A4D2BD" w14:textId="77777777" w:rsidR="00B32D96" w:rsidRPr="00AF2D9E" w:rsidRDefault="00B32D96" w:rsidP="00AF2D9E">
      <w:pPr>
        <w:pStyle w:val="Textoindependienteprimerasangra2"/>
        <w:spacing w:after="240" w:line="360" w:lineRule="auto"/>
        <w:ind w:left="709" w:firstLine="0"/>
        <w:jc w:val="both"/>
        <w:rPr>
          <w:sz w:val="24"/>
          <w:szCs w:val="24"/>
        </w:rPr>
      </w:pPr>
      <w:r w:rsidRPr="00AF2D9E">
        <w:rPr>
          <w:sz w:val="24"/>
          <w:szCs w:val="24"/>
        </w:rPr>
        <w:t>El Centro de Educación y Comunicación “Guamán Poma de Ayala Cusco” es un organismo no gubernamental que trabaja en departamento de Cusco 40 años empezando desde 1979, cuyo fin que persigue es el de desarrollar las capacidades de la población menos favorecida y fortalecer la institucionalidad como medios para dejar atrás la pobreza y lograr una óptima gobernabilidad a nivel local y regional.</w:t>
      </w:r>
    </w:p>
    <w:p w14:paraId="31822B09" w14:textId="377D4CAE" w:rsidR="00B32D96" w:rsidRPr="00AF2D9E" w:rsidRDefault="00B32D96" w:rsidP="00AF2D9E">
      <w:pPr>
        <w:pStyle w:val="Textoindependienteprimerasangra2"/>
        <w:spacing w:after="240" w:line="360" w:lineRule="auto"/>
        <w:ind w:left="709" w:firstLine="0"/>
        <w:jc w:val="both"/>
        <w:rPr>
          <w:sz w:val="24"/>
          <w:szCs w:val="24"/>
        </w:rPr>
      </w:pPr>
      <w:r w:rsidRPr="00AF2D9E">
        <w:rPr>
          <w:sz w:val="24"/>
          <w:szCs w:val="24"/>
        </w:rPr>
        <w:t>Para poder desarrollar las capacidades de la población menos favorecida, impulsando acciones de seguridad alimentaria que va desde la construcción de sistemas de riego, hasta la difusión de cultivos andinos para su inclusión en la dieta diaria; favorecen el acceso a servicios básicos como el agua; promueven el aumento de los ingresos de los artesanos.</w:t>
      </w:r>
      <w:r w:rsidR="00DA40E7">
        <w:rPr>
          <w:sz w:val="24"/>
          <w:szCs w:val="24"/>
        </w:rPr>
        <w:t xml:space="preserve"> </w:t>
      </w:r>
      <w:r w:rsidRPr="00AF2D9E">
        <w:rPr>
          <w:sz w:val="24"/>
          <w:szCs w:val="24"/>
        </w:rPr>
        <w:t>En el centro histórico del Cusco, mejoran la calidad de vida de los vecinos brindándoles acceso a servicios básicos y ejecutando proyectos de rehabilitación de sus viviendas, acciones que repercuten en la recuperación del patrimonio edificado.</w:t>
      </w:r>
    </w:p>
    <w:p w14:paraId="169F064A" w14:textId="408CFA56" w:rsidR="00B32D96" w:rsidRPr="00AF2D9E" w:rsidRDefault="00B32D96" w:rsidP="00AF2D9E">
      <w:pPr>
        <w:pStyle w:val="Textoindependienteprimerasangra2"/>
        <w:spacing w:line="360" w:lineRule="auto"/>
        <w:ind w:left="709" w:firstLine="0"/>
        <w:jc w:val="both"/>
        <w:rPr>
          <w:sz w:val="24"/>
          <w:szCs w:val="24"/>
        </w:rPr>
      </w:pPr>
      <w:r w:rsidRPr="00AF2D9E">
        <w:rPr>
          <w:sz w:val="24"/>
          <w:szCs w:val="24"/>
        </w:rPr>
        <w:t>Para el fortalecimiento de la institucionalidad, apoyan la mejora de las capacidades y procesos de los gobiernos locales e igualmente de diversas organizaciones sociales: vecinales, mujeres, jóvenes, productores, etc. Para la mejora de procesos se desarrolla sistemas de información que agilizan, mejoran y op</w:t>
      </w:r>
      <w:r w:rsidR="00AF2D9E">
        <w:rPr>
          <w:sz w:val="24"/>
          <w:szCs w:val="24"/>
        </w:rPr>
        <w:t xml:space="preserve">timizan procesos de recaudación, </w:t>
      </w:r>
      <w:r w:rsidRPr="00AF2D9E">
        <w:rPr>
          <w:sz w:val="24"/>
          <w:szCs w:val="24"/>
        </w:rPr>
        <w:t>entre estos sistemas de información tienen:</w:t>
      </w:r>
    </w:p>
    <w:p w14:paraId="6DC10385" w14:textId="77777777" w:rsidR="00B32D96" w:rsidRPr="0095402C" w:rsidRDefault="00B32D96" w:rsidP="00AD66DB">
      <w:pPr>
        <w:pStyle w:val="Textoindependienteprimerasangra2"/>
        <w:numPr>
          <w:ilvl w:val="0"/>
          <w:numId w:val="9"/>
        </w:numPr>
        <w:spacing w:line="360" w:lineRule="auto"/>
        <w:jc w:val="both"/>
        <w:rPr>
          <w:sz w:val="24"/>
          <w:szCs w:val="24"/>
        </w:rPr>
      </w:pPr>
      <w:r w:rsidRPr="0095402C">
        <w:rPr>
          <w:sz w:val="24"/>
          <w:szCs w:val="24"/>
        </w:rPr>
        <w:t>Sistema de Rentas.</w:t>
      </w:r>
    </w:p>
    <w:p w14:paraId="20B0FFD4" w14:textId="41EF78B9" w:rsidR="00B32D96" w:rsidRPr="0095402C" w:rsidRDefault="00B32D96" w:rsidP="00AD66DB">
      <w:pPr>
        <w:pStyle w:val="Textoindependienteprimerasangra2"/>
        <w:numPr>
          <w:ilvl w:val="0"/>
          <w:numId w:val="9"/>
        </w:numPr>
        <w:spacing w:line="360" w:lineRule="auto"/>
        <w:jc w:val="both"/>
        <w:rPr>
          <w:sz w:val="24"/>
          <w:szCs w:val="24"/>
        </w:rPr>
      </w:pPr>
      <w:r w:rsidRPr="0095402C">
        <w:rPr>
          <w:sz w:val="24"/>
          <w:szCs w:val="24"/>
        </w:rPr>
        <w:lastRenderedPageBreak/>
        <w:t xml:space="preserve">Sistema de Alcabala </w:t>
      </w:r>
    </w:p>
    <w:p w14:paraId="41531AE4" w14:textId="77777777" w:rsidR="00B32D96" w:rsidRPr="0095402C" w:rsidRDefault="00B32D96" w:rsidP="00AD66DB">
      <w:pPr>
        <w:pStyle w:val="Textoindependienteprimerasangra2"/>
        <w:numPr>
          <w:ilvl w:val="0"/>
          <w:numId w:val="9"/>
        </w:numPr>
        <w:spacing w:line="360" w:lineRule="auto"/>
        <w:jc w:val="both"/>
        <w:rPr>
          <w:sz w:val="24"/>
          <w:szCs w:val="24"/>
        </w:rPr>
      </w:pPr>
      <w:r w:rsidRPr="0095402C">
        <w:rPr>
          <w:sz w:val="24"/>
          <w:szCs w:val="24"/>
        </w:rPr>
        <w:t>Sistema de Caja</w:t>
      </w:r>
    </w:p>
    <w:p w14:paraId="2C3B837B" w14:textId="77777777" w:rsidR="00B32D96" w:rsidRPr="0095402C" w:rsidRDefault="00B32D96" w:rsidP="00AD66DB">
      <w:pPr>
        <w:pStyle w:val="Textoindependienteprimerasangra2"/>
        <w:numPr>
          <w:ilvl w:val="0"/>
          <w:numId w:val="9"/>
        </w:numPr>
        <w:spacing w:line="360" w:lineRule="auto"/>
        <w:jc w:val="both"/>
        <w:rPr>
          <w:sz w:val="24"/>
          <w:szCs w:val="24"/>
        </w:rPr>
      </w:pPr>
      <w:r w:rsidRPr="0095402C">
        <w:rPr>
          <w:sz w:val="24"/>
          <w:szCs w:val="24"/>
        </w:rPr>
        <w:t>Sistema de cobranza coactiva</w:t>
      </w:r>
    </w:p>
    <w:p w14:paraId="022FD9AF" w14:textId="77777777" w:rsidR="00B32D96" w:rsidRPr="0095402C" w:rsidRDefault="00B32D96" w:rsidP="00AD66DB">
      <w:pPr>
        <w:pStyle w:val="Textoindependienteprimerasangra2"/>
        <w:numPr>
          <w:ilvl w:val="0"/>
          <w:numId w:val="9"/>
        </w:numPr>
        <w:spacing w:line="360" w:lineRule="auto"/>
        <w:jc w:val="both"/>
        <w:rPr>
          <w:sz w:val="24"/>
          <w:szCs w:val="24"/>
        </w:rPr>
      </w:pPr>
      <w:r w:rsidRPr="0095402C">
        <w:rPr>
          <w:sz w:val="24"/>
          <w:szCs w:val="24"/>
        </w:rPr>
        <w:t>Sistema de fiscalización</w:t>
      </w:r>
    </w:p>
    <w:p w14:paraId="00BEB371" w14:textId="77777777" w:rsidR="00B32D96" w:rsidRPr="0095402C" w:rsidRDefault="00B32D96" w:rsidP="00AD66DB">
      <w:pPr>
        <w:pStyle w:val="Textoindependienteprimerasangra2"/>
        <w:numPr>
          <w:ilvl w:val="0"/>
          <w:numId w:val="9"/>
        </w:numPr>
        <w:spacing w:line="360" w:lineRule="auto"/>
        <w:jc w:val="both"/>
        <w:rPr>
          <w:sz w:val="24"/>
          <w:szCs w:val="24"/>
        </w:rPr>
      </w:pPr>
      <w:r w:rsidRPr="0095402C">
        <w:rPr>
          <w:sz w:val="24"/>
          <w:szCs w:val="24"/>
        </w:rPr>
        <w:t>Sistema de limpieza publica</w:t>
      </w:r>
    </w:p>
    <w:p w14:paraId="2EF6B79E" w14:textId="77777777" w:rsidR="00B32D96" w:rsidRPr="0095402C" w:rsidRDefault="00B32D96" w:rsidP="00AD66DB">
      <w:pPr>
        <w:pStyle w:val="Textoindependienteprimerasangra2"/>
        <w:numPr>
          <w:ilvl w:val="0"/>
          <w:numId w:val="9"/>
        </w:numPr>
        <w:spacing w:line="360" w:lineRule="auto"/>
        <w:jc w:val="both"/>
        <w:rPr>
          <w:sz w:val="24"/>
          <w:szCs w:val="24"/>
        </w:rPr>
      </w:pPr>
      <w:r w:rsidRPr="0095402C">
        <w:rPr>
          <w:sz w:val="24"/>
          <w:szCs w:val="24"/>
        </w:rPr>
        <w:t>Sistema de administración de cementerios</w:t>
      </w:r>
    </w:p>
    <w:p w14:paraId="49EEF066" w14:textId="77777777" w:rsidR="00B32D96" w:rsidRPr="0095402C" w:rsidRDefault="00B32D96" w:rsidP="00AD66DB">
      <w:pPr>
        <w:pStyle w:val="Textoindependienteprimerasangra2"/>
        <w:numPr>
          <w:ilvl w:val="0"/>
          <w:numId w:val="9"/>
        </w:numPr>
        <w:spacing w:line="360" w:lineRule="auto"/>
        <w:jc w:val="both"/>
        <w:rPr>
          <w:sz w:val="24"/>
          <w:szCs w:val="24"/>
        </w:rPr>
      </w:pPr>
      <w:r w:rsidRPr="0095402C">
        <w:rPr>
          <w:sz w:val="24"/>
          <w:szCs w:val="24"/>
        </w:rPr>
        <w:t>Sistema de alquiler de locales municipales</w:t>
      </w:r>
    </w:p>
    <w:p w14:paraId="6E89551A" w14:textId="77777777" w:rsidR="00B32D96" w:rsidRPr="0095402C" w:rsidRDefault="00B32D96" w:rsidP="00AD66DB">
      <w:pPr>
        <w:pStyle w:val="Textoindependienteprimerasangra2"/>
        <w:numPr>
          <w:ilvl w:val="0"/>
          <w:numId w:val="9"/>
        </w:numPr>
        <w:spacing w:line="360" w:lineRule="auto"/>
        <w:jc w:val="both"/>
        <w:rPr>
          <w:sz w:val="24"/>
          <w:szCs w:val="24"/>
        </w:rPr>
      </w:pPr>
      <w:r w:rsidRPr="0095402C">
        <w:rPr>
          <w:sz w:val="24"/>
          <w:szCs w:val="24"/>
        </w:rPr>
        <w:t>Sistema de impuesto vehicular</w:t>
      </w:r>
    </w:p>
    <w:p w14:paraId="005E8697" w14:textId="635A1DE4" w:rsidR="009759C8" w:rsidRDefault="00B32D96" w:rsidP="00AD66DB">
      <w:pPr>
        <w:pStyle w:val="Textoindependienteprimerasangra2"/>
        <w:numPr>
          <w:ilvl w:val="0"/>
          <w:numId w:val="9"/>
        </w:numPr>
        <w:spacing w:line="360" w:lineRule="auto"/>
        <w:jc w:val="both"/>
        <w:rPr>
          <w:sz w:val="24"/>
          <w:szCs w:val="24"/>
        </w:rPr>
      </w:pPr>
      <w:r w:rsidRPr="0095402C">
        <w:rPr>
          <w:sz w:val="24"/>
          <w:szCs w:val="24"/>
        </w:rPr>
        <w:t>Sistema de infracción vehicular</w:t>
      </w:r>
      <w:r w:rsidR="00DA40E7">
        <w:rPr>
          <w:sz w:val="24"/>
          <w:szCs w:val="24"/>
        </w:rPr>
        <w:t>.</w:t>
      </w:r>
    </w:p>
    <w:p w14:paraId="6BF6077D" w14:textId="6D331B7D" w:rsidR="00DA40E7" w:rsidRDefault="0081561C" w:rsidP="0081561C">
      <w:pPr>
        <w:pStyle w:val="Estilo2"/>
        <w:ind w:left="576" w:hanging="576"/>
      </w:pPr>
      <w:bookmarkStart w:id="19" w:name="_Toc57658758"/>
      <w:r>
        <w:t xml:space="preserve">2.3. </w:t>
      </w:r>
      <w:r w:rsidR="00DA40E7" w:rsidRPr="00DA40E7">
        <w:t>Propósito</w:t>
      </w:r>
      <w:bookmarkEnd w:id="19"/>
    </w:p>
    <w:p w14:paraId="29780F08" w14:textId="48B1E2B3" w:rsidR="00DA40E7" w:rsidRPr="00DA40E7" w:rsidRDefault="00DA40E7" w:rsidP="00DA40E7">
      <w:pPr>
        <w:pStyle w:val="Textoindependienteprimerasangra2"/>
        <w:spacing w:line="360" w:lineRule="auto"/>
        <w:ind w:left="709" w:firstLine="0"/>
        <w:jc w:val="both"/>
        <w:rPr>
          <w:sz w:val="24"/>
          <w:szCs w:val="24"/>
        </w:rPr>
      </w:pPr>
      <w:r w:rsidRPr="00DA40E7">
        <w:rPr>
          <w:sz w:val="24"/>
          <w:szCs w:val="24"/>
        </w:rPr>
        <w:t>El propósito del C.E.C. Guamán Poma de Ayala es el de desarrollar las capacidades de la población menos favorecidas y fortalecer la institucionalidad como medios para dejar atrás la pobreza y lograr una gobernabilidad optima y eficiente a nivel local y regional como nacional.</w:t>
      </w:r>
    </w:p>
    <w:p w14:paraId="4A00ED98" w14:textId="5A8E6007" w:rsidR="005C7B51" w:rsidRPr="003C7995" w:rsidRDefault="0081561C" w:rsidP="00A6308B">
      <w:pPr>
        <w:pStyle w:val="Estilo2"/>
      </w:pPr>
      <w:bookmarkStart w:id="20" w:name="_Toc57658759"/>
      <w:r>
        <w:t xml:space="preserve">2.4. </w:t>
      </w:r>
      <w:r w:rsidR="005F1EE4" w:rsidRPr="003C7995">
        <w:t>Visión</w:t>
      </w:r>
      <w:bookmarkEnd w:id="20"/>
    </w:p>
    <w:p w14:paraId="74063BE0" w14:textId="782FF1EB" w:rsidR="00DA40E7" w:rsidRDefault="00DA40E7" w:rsidP="000C1127">
      <w:pPr>
        <w:pStyle w:val="Textoindependienteprimerasangra2"/>
        <w:spacing w:line="360" w:lineRule="auto"/>
        <w:ind w:left="709" w:firstLine="0"/>
        <w:jc w:val="both"/>
        <w:rPr>
          <w:sz w:val="24"/>
          <w:szCs w:val="24"/>
        </w:rPr>
      </w:pPr>
      <w:r>
        <w:rPr>
          <w:sz w:val="24"/>
          <w:szCs w:val="24"/>
        </w:rPr>
        <w:t>Somos una organización abierta al mundo referente de la generación de conocimiento, tecnología e innovación desde la práctica, que promueve la gestión sostenible del territorio y que tiene reconocimiento a nivel local regional, nacional e internacional por el impacto de sus intervenciones</w:t>
      </w:r>
      <w:r w:rsidRPr="005E5871">
        <w:rPr>
          <w:sz w:val="24"/>
          <w:szCs w:val="24"/>
        </w:rPr>
        <w:t>.</w:t>
      </w:r>
    </w:p>
    <w:p w14:paraId="232D5D37" w14:textId="55CC9B47" w:rsidR="005C7B51" w:rsidRPr="00BA4DE2" w:rsidRDefault="0081561C" w:rsidP="00A6308B">
      <w:pPr>
        <w:pStyle w:val="Estilo2"/>
      </w:pPr>
      <w:bookmarkStart w:id="21" w:name="_Toc57658760"/>
      <w:r>
        <w:t xml:space="preserve">2.5. </w:t>
      </w:r>
      <w:r w:rsidR="005F1EE4" w:rsidRPr="00BA4DE2">
        <w:t>Misión</w:t>
      </w:r>
      <w:bookmarkEnd w:id="21"/>
    </w:p>
    <w:p w14:paraId="0D5ABC23" w14:textId="05B281E0" w:rsidR="00DA40E7" w:rsidRPr="005E5871" w:rsidRDefault="00DA40E7" w:rsidP="00DA40E7">
      <w:pPr>
        <w:pStyle w:val="Textoindependienteprimerasangra2"/>
        <w:spacing w:line="360" w:lineRule="auto"/>
        <w:ind w:left="709" w:firstLine="0"/>
        <w:jc w:val="both"/>
        <w:rPr>
          <w:sz w:val="24"/>
          <w:szCs w:val="24"/>
        </w:rPr>
      </w:pPr>
      <w:r>
        <w:rPr>
          <w:sz w:val="24"/>
          <w:szCs w:val="24"/>
        </w:rPr>
        <w:t>Trabajar desde el enfoque global por una sociedad más justa y sostenible, contribuyendo a la reducción de brechas sociales y económicas y a la igualdad de oportunidades de los sectores sociales vulnerables, facilitando procesos de cambio personal y social para el buen gobierno a través del desarrollo de capacidades, la investigación-acción y la innovación social y tecnológica, así como promoviendo las identidades culturales, la equidad de género y la transparencia</w:t>
      </w:r>
      <w:r w:rsidRPr="005E5871">
        <w:rPr>
          <w:sz w:val="24"/>
          <w:szCs w:val="24"/>
        </w:rPr>
        <w:t>.</w:t>
      </w:r>
    </w:p>
    <w:p w14:paraId="5E2E070C" w14:textId="54FA36FE" w:rsidR="005C7B51" w:rsidRPr="00BA4DE2" w:rsidRDefault="0081561C" w:rsidP="00A6308B">
      <w:pPr>
        <w:pStyle w:val="Estilo2"/>
      </w:pPr>
      <w:bookmarkStart w:id="22" w:name="_Toc57658761"/>
      <w:r>
        <w:t xml:space="preserve">2.6. </w:t>
      </w:r>
      <w:r w:rsidR="00DA40E7">
        <w:t>Valores</w:t>
      </w:r>
      <w:bookmarkEnd w:id="22"/>
    </w:p>
    <w:p w14:paraId="191C4426" w14:textId="77777777" w:rsidR="00DA40E7" w:rsidRPr="005E5871" w:rsidRDefault="00DA40E7" w:rsidP="00DA40E7">
      <w:pPr>
        <w:spacing w:line="360" w:lineRule="auto"/>
        <w:ind w:left="774"/>
        <w:jc w:val="both"/>
        <w:rPr>
          <w:sz w:val="24"/>
          <w:szCs w:val="24"/>
        </w:rPr>
      </w:pPr>
      <w:r w:rsidRPr="52B57701">
        <w:rPr>
          <w:sz w:val="24"/>
          <w:szCs w:val="24"/>
        </w:rPr>
        <w:t xml:space="preserve">Consideramos que la realización de la persona humana es el fin supremo del desarrollo social. Los valores y principios que tenemos inspiran nuestra visión y misión, nos orientan en la vida cotidiana de construir nuestra institución encausar nuestras </w:t>
      </w:r>
      <w:r w:rsidRPr="52B57701">
        <w:rPr>
          <w:sz w:val="24"/>
          <w:szCs w:val="24"/>
        </w:rPr>
        <w:lastRenderedPageBreak/>
        <w:t>intervenciones y las múltiples relaciones en ese proceso establecemos.</w:t>
      </w:r>
    </w:p>
    <w:p w14:paraId="6C6F3347" w14:textId="77777777" w:rsidR="00DA40E7" w:rsidRDefault="00DA40E7" w:rsidP="00DA40E7">
      <w:pPr>
        <w:spacing w:line="360" w:lineRule="auto"/>
        <w:ind w:left="774"/>
        <w:jc w:val="both"/>
        <w:rPr>
          <w:sz w:val="24"/>
          <w:szCs w:val="24"/>
        </w:rPr>
      </w:pPr>
      <w:r w:rsidRPr="52B57701">
        <w:rPr>
          <w:sz w:val="24"/>
          <w:szCs w:val="24"/>
        </w:rPr>
        <w:t>Los valores que compartimos son: la opción por los pobres y excluidos del sistema, la solidaridad, la equidad, la democracia, entendida como ejercicio de la ciudadanía, la ética, y el respeto a la diversidad cultural. Todo ello en armonía con el medio ambiente</w:t>
      </w:r>
    </w:p>
    <w:p w14:paraId="010F23F5" w14:textId="77777777" w:rsidR="00DA40E7" w:rsidRDefault="00DA40E7" w:rsidP="00AD66DB">
      <w:pPr>
        <w:pStyle w:val="Prrafodelista"/>
        <w:widowControl/>
        <w:numPr>
          <w:ilvl w:val="1"/>
          <w:numId w:val="10"/>
        </w:numPr>
        <w:autoSpaceDE/>
        <w:autoSpaceDN/>
        <w:spacing w:after="160" w:line="360" w:lineRule="auto"/>
        <w:contextualSpacing/>
        <w:jc w:val="both"/>
        <w:rPr>
          <w:sz w:val="24"/>
          <w:szCs w:val="24"/>
        </w:rPr>
      </w:pPr>
      <w:r w:rsidRPr="52B57701">
        <w:rPr>
          <w:b/>
          <w:bCs/>
          <w:sz w:val="24"/>
          <w:szCs w:val="24"/>
        </w:rPr>
        <w:t>Equidad.</w:t>
      </w:r>
    </w:p>
    <w:p w14:paraId="3CE3168A" w14:textId="77777777" w:rsidR="00DA40E7" w:rsidRDefault="00DA40E7" w:rsidP="00DA40E7">
      <w:pPr>
        <w:spacing w:line="360" w:lineRule="auto"/>
        <w:ind w:left="1080"/>
        <w:jc w:val="both"/>
        <w:rPr>
          <w:sz w:val="24"/>
          <w:szCs w:val="24"/>
        </w:rPr>
      </w:pPr>
      <w:r w:rsidRPr="52B57701">
        <w:rPr>
          <w:sz w:val="24"/>
          <w:szCs w:val="24"/>
        </w:rPr>
        <w:t>Entendida como igualdad de oportunidades en las dimensiones de género, étnica-social y económica</w:t>
      </w:r>
    </w:p>
    <w:p w14:paraId="6EE4903C" w14:textId="77777777" w:rsidR="00DA40E7" w:rsidRDefault="00DA40E7" w:rsidP="00AD66DB">
      <w:pPr>
        <w:pStyle w:val="Prrafodelista"/>
        <w:widowControl/>
        <w:numPr>
          <w:ilvl w:val="1"/>
          <w:numId w:val="10"/>
        </w:numPr>
        <w:autoSpaceDE/>
        <w:autoSpaceDN/>
        <w:spacing w:after="160" w:line="360" w:lineRule="auto"/>
        <w:contextualSpacing/>
        <w:jc w:val="both"/>
        <w:rPr>
          <w:sz w:val="24"/>
          <w:szCs w:val="24"/>
        </w:rPr>
      </w:pPr>
      <w:r w:rsidRPr="52B57701">
        <w:rPr>
          <w:b/>
          <w:bCs/>
          <w:sz w:val="24"/>
          <w:szCs w:val="24"/>
        </w:rPr>
        <w:t>Democracia.</w:t>
      </w:r>
    </w:p>
    <w:p w14:paraId="517E4CE0" w14:textId="0F59A1D0" w:rsidR="00DA40E7" w:rsidRDefault="00DA40E7" w:rsidP="00DA40E7">
      <w:pPr>
        <w:spacing w:line="360" w:lineRule="auto"/>
        <w:ind w:left="1080"/>
        <w:jc w:val="both"/>
        <w:rPr>
          <w:sz w:val="24"/>
          <w:szCs w:val="24"/>
        </w:rPr>
      </w:pPr>
      <w:r>
        <w:rPr>
          <w:sz w:val="24"/>
          <w:szCs w:val="24"/>
        </w:rPr>
        <w:t xml:space="preserve"> E</w:t>
      </w:r>
      <w:r w:rsidRPr="52B57701">
        <w:rPr>
          <w:sz w:val="24"/>
          <w:szCs w:val="24"/>
        </w:rPr>
        <w:t>ntendida como la participación en el ejercicio del poder de todos los actores</w:t>
      </w:r>
    </w:p>
    <w:p w14:paraId="7558099C" w14:textId="77777777" w:rsidR="00DA40E7" w:rsidRDefault="00DA40E7" w:rsidP="00AD66DB">
      <w:pPr>
        <w:pStyle w:val="Prrafodelista"/>
        <w:widowControl/>
        <w:numPr>
          <w:ilvl w:val="1"/>
          <w:numId w:val="10"/>
        </w:numPr>
        <w:autoSpaceDE/>
        <w:autoSpaceDN/>
        <w:spacing w:after="160" w:line="360" w:lineRule="auto"/>
        <w:contextualSpacing/>
        <w:jc w:val="both"/>
        <w:rPr>
          <w:sz w:val="24"/>
          <w:szCs w:val="24"/>
        </w:rPr>
      </w:pPr>
      <w:r w:rsidRPr="52B57701">
        <w:rPr>
          <w:b/>
          <w:bCs/>
          <w:sz w:val="24"/>
          <w:szCs w:val="24"/>
        </w:rPr>
        <w:t>Ecología.</w:t>
      </w:r>
    </w:p>
    <w:p w14:paraId="4D759683" w14:textId="77777777" w:rsidR="00DA40E7" w:rsidRDefault="00DA40E7" w:rsidP="00DA40E7">
      <w:pPr>
        <w:spacing w:line="360" w:lineRule="auto"/>
        <w:ind w:left="1080"/>
        <w:jc w:val="both"/>
        <w:rPr>
          <w:b/>
          <w:bCs/>
          <w:sz w:val="24"/>
          <w:szCs w:val="24"/>
        </w:rPr>
      </w:pPr>
      <w:r w:rsidRPr="52B57701">
        <w:rPr>
          <w:sz w:val="24"/>
          <w:szCs w:val="24"/>
        </w:rPr>
        <w:t>Entendida como el uso sostenible y sustentable del medio ambiente.</w:t>
      </w:r>
    </w:p>
    <w:p w14:paraId="331C0EB6" w14:textId="77777777" w:rsidR="00DA40E7" w:rsidRDefault="00DA40E7" w:rsidP="00AD66DB">
      <w:pPr>
        <w:pStyle w:val="Prrafodelista"/>
        <w:widowControl/>
        <w:numPr>
          <w:ilvl w:val="1"/>
          <w:numId w:val="10"/>
        </w:numPr>
        <w:autoSpaceDE/>
        <w:autoSpaceDN/>
        <w:spacing w:after="160" w:line="360" w:lineRule="auto"/>
        <w:contextualSpacing/>
        <w:jc w:val="both"/>
        <w:rPr>
          <w:sz w:val="24"/>
          <w:szCs w:val="24"/>
        </w:rPr>
      </w:pPr>
      <w:r w:rsidRPr="52B57701">
        <w:rPr>
          <w:b/>
          <w:bCs/>
          <w:sz w:val="24"/>
          <w:szCs w:val="24"/>
        </w:rPr>
        <w:t>Cultura andina</w:t>
      </w:r>
    </w:p>
    <w:p w14:paraId="566D1DE7" w14:textId="093DF3E1" w:rsidR="00DA40E7" w:rsidRDefault="00DA40E7" w:rsidP="00DA40E7">
      <w:pPr>
        <w:spacing w:line="360" w:lineRule="auto"/>
        <w:ind w:left="1080"/>
        <w:jc w:val="both"/>
        <w:rPr>
          <w:b/>
          <w:bCs/>
          <w:sz w:val="24"/>
          <w:szCs w:val="24"/>
        </w:rPr>
      </w:pPr>
      <w:r w:rsidRPr="52B57701">
        <w:rPr>
          <w:sz w:val="24"/>
          <w:szCs w:val="24"/>
        </w:rPr>
        <w:t xml:space="preserve">Entendida como una realidad viva, con un pasado </w:t>
      </w:r>
      <w:r w:rsidR="0013145D" w:rsidRPr="52B57701">
        <w:rPr>
          <w:sz w:val="24"/>
          <w:szCs w:val="24"/>
        </w:rPr>
        <w:t>histórico</w:t>
      </w:r>
      <w:r w:rsidRPr="52B57701">
        <w:rPr>
          <w:sz w:val="24"/>
          <w:szCs w:val="24"/>
        </w:rPr>
        <w:t xml:space="preserve"> y que define nuestra identidad presente y futura</w:t>
      </w:r>
    </w:p>
    <w:p w14:paraId="33211331" w14:textId="205477D3" w:rsidR="00DA40E7" w:rsidRDefault="0013145D" w:rsidP="00AD66DB">
      <w:pPr>
        <w:pStyle w:val="Prrafodelista"/>
        <w:widowControl/>
        <w:numPr>
          <w:ilvl w:val="1"/>
          <w:numId w:val="10"/>
        </w:numPr>
        <w:autoSpaceDE/>
        <w:autoSpaceDN/>
        <w:spacing w:after="160" w:line="360" w:lineRule="auto"/>
        <w:contextualSpacing/>
        <w:jc w:val="both"/>
        <w:rPr>
          <w:sz w:val="24"/>
          <w:szCs w:val="24"/>
        </w:rPr>
      </w:pPr>
      <w:r w:rsidRPr="52B57701">
        <w:rPr>
          <w:b/>
          <w:bCs/>
          <w:sz w:val="24"/>
          <w:szCs w:val="24"/>
        </w:rPr>
        <w:t>Mística</w:t>
      </w:r>
      <w:r w:rsidR="00DA40E7" w:rsidRPr="52B57701">
        <w:rPr>
          <w:b/>
          <w:bCs/>
          <w:sz w:val="24"/>
          <w:szCs w:val="24"/>
        </w:rPr>
        <w:t xml:space="preserve"> de trabajo</w:t>
      </w:r>
    </w:p>
    <w:p w14:paraId="16EA0456" w14:textId="0F80AB56" w:rsidR="004330E2" w:rsidRDefault="00DA40E7" w:rsidP="00DA40E7">
      <w:pPr>
        <w:spacing w:line="360" w:lineRule="auto"/>
        <w:ind w:left="1080"/>
        <w:jc w:val="both"/>
        <w:rPr>
          <w:sz w:val="24"/>
          <w:szCs w:val="24"/>
        </w:rPr>
      </w:pPr>
      <w:r w:rsidRPr="52B57701">
        <w:rPr>
          <w:sz w:val="24"/>
          <w:szCs w:val="24"/>
        </w:rPr>
        <w:t xml:space="preserve">Entendida como </w:t>
      </w:r>
      <w:r w:rsidR="0013145D" w:rsidRPr="52B57701">
        <w:rPr>
          <w:sz w:val="24"/>
          <w:szCs w:val="24"/>
        </w:rPr>
        <w:t>ética</w:t>
      </w:r>
      <w:r w:rsidRPr="52B57701">
        <w:rPr>
          <w:sz w:val="24"/>
          <w:szCs w:val="24"/>
        </w:rPr>
        <w:t>, eficacia en el trabajo</w:t>
      </w:r>
      <w:r w:rsidR="004330E2">
        <w:rPr>
          <w:sz w:val="24"/>
          <w:szCs w:val="24"/>
        </w:rPr>
        <w:t>.</w:t>
      </w:r>
    </w:p>
    <w:p w14:paraId="77A19AA8" w14:textId="77777777" w:rsidR="004330E2" w:rsidRDefault="004330E2">
      <w:pPr>
        <w:widowControl/>
        <w:autoSpaceDE/>
        <w:autoSpaceDN/>
        <w:spacing w:after="200" w:line="276" w:lineRule="auto"/>
        <w:rPr>
          <w:sz w:val="24"/>
          <w:szCs w:val="24"/>
        </w:rPr>
      </w:pPr>
      <w:r>
        <w:rPr>
          <w:sz w:val="24"/>
          <w:szCs w:val="24"/>
        </w:rPr>
        <w:br w:type="page"/>
      </w:r>
    </w:p>
    <w:p w14:paraId="0CB6599F" w14:textId="1D188585" w:rsidR="00892E2C" w:rsidRDefault="002A006E" w:rsidP="00A6308B">
      <w:pPr>
        <w:pStyle w:val="Estilo2"/>
      </w:pPr>
      <w:bookmarkStart w:id="23" w:name="_Toc57658762"/>
      <w:r>
        <w:lastRenderedPageBreak/>
        <w:t xml:space="preserve">2.7. </w:t>
      </w:r>
      <w:r w:rsidR="00A81957" w:rsidRPr="00BA4DE2">
        <w:t>Organigrama</w:t>
      </w:r>
      <w:bookmarkEnd w:id="23"/>
      <w:r w:rsidR="00A81957" w:rsidRPr="00BA4DE2">
        <w:t xml:space="preserve"> </w:t>
      </w:r>
    </w:p>
    <w:p w14:paraId="5FA3C79F" w14:textId="3C932C28" w:rsidR="00983B8C" w:rsidRDefault="008B0420" w:rsidP="00983B8C">
      <w:pPr>
        <w:spacing w:line="360" w:lineRule="auto"/>
        <w:rPr>
          <w:sz w:val="24"/>
        </w:rPr>
      </w:pPr>
      <w:r>
        <w:rPr>
          <w:noProof/>
          <w:lang w:val="en-US" w:eastAsia="en-US" w:bidi="ar-SA"/>
        </w:rPr>
        <mc:AlternateContent>
          <mc:Choice Requires="wpg">
            <w:drawing>
              <wp:anchor distT="0" distB="0" distL="114300" distR="114300" simplePos="0" relativeHeight="251661312" behindDoc="0" locked="0" layoutInCell="1" allowOverlap="1" wp14:anchorId="352FC5D8" wp14:editId="4E66CAFC">
                <wp:simplePos x="0" y="0"/>
                <wp:positionH relativeFrom="column">
                  <wp:posOffset>-352425</wp:posOffset>
                </wp:positionH>
                <wp:positionV relativeFrom="paragraph">
                  <wp:posOffset>224155</wp:posOffset>
                </wp:positionV>
                <wp:extent cx="6596170" cy="7730490"/>
                <wp:effectExtent l="0" t="0" r="33655" b="22860"/>
                <wp:wrapNone/>
                <wp:docPr id="668749611" name="Grupo 668749611"/>
                <wp:cNvGraphicFramePr/>
                <a:graphic xmlns:a="http://schemas.openxmlformats.org/drawingml/2006/main">
                  <a:graphicData uri="http://schemas.microsoft.com/office/word/2010/wordprocessingGroup">
                    <wpg:wgp>
                      <wpg:cNvGrpSpPr/>
                      <wpg:grpSpPr>
                        <a:xfrm>
                          <a:off x="0" y="0"/>
                          <a:ext cx="6596170" cy="7730490"/>
                          <a:chOff x="0" y="0"/>
                          <a:chExt cx="6596170" cy="7730490"/>
                        </a:xfrm>
                      </wpg:grpSpPr>
                      <wps:wsp>
                        <wps:cNvPr id="668749612" name="Cuadro de texto 2"/>
                        <wps:cNvSpPr txBox="1">
                          <a:spLocks noChangeArrowheads="1"/>
                        </wps:cNvSpPr>
                        <wps:spPr bwMode="auto">
                          <a:xfrm>
                            <a:off x="0" y="5428612"/>
                            <a:ext cx="1211580" cy="582930"/>
                          </a:xfrm>
                          <a:prstGeom prst="rect">
                            <a:avLst/>
                          </a:prstGeom>
                          <a:gradFill rotWithShape="1">
                            <a:gsLst>
                              <a:gs pos="0">
                                <a:srgbClr val="B8CCE4"/>
                              </a:gs>
                              <a:gs pos="100000">
                                <a:srgbClr val="DBE5F1"/>
                              </a:gs>
                            </a:gsLst>
                            <a:lin ang="5400000" scaled="1"/>
                          </a:gradFill>
                          <a:ln w="9525">
                            <a:solidFill>
                              <a:srgbClr val="000000"/>
                            </a:solidFill>
                            <a:miter lim="800000"/>
                            <a:headEnd/>
                            <a:tailEnd/>
                          </a:ln>
                        </wps:spPr>
                        <wps:txbx>
                          <w:txbxContent>
                            <w:p w14:paraId="4DB963BB" w14:textId="77777777" w:rsidR="0031168C" w:rsidRPr="00426C1F" w:rsidRDefault="0031168C" w:rsidP="008B0420">
                              <w:pPr>
                                <w:jc w:val="center"/>
                                <w:rPr>
                                  <w:rFonts w:ascii="Arial Black" w:hAnsi="Arial Black"/>
                                  <w:sz w:val="10"/>
                                  <w:lang w:val="es-PE"/>
                                </w:rPr>
                              </w:pPr>
                              <w:r>
                                <w:rPr>
                                  <w:rFonts w:ascii="Arial Black" w:hAnsi="Arial Black"/>
                                  <w:sz w:val="18"/>
                                  <w:lang w:val="es-PE"/>
                                </w:rPr>
                                <w:t>Área de Informática</w:t>
                              </w:r>
                            </w:p>
                          </w:txbxContent>
                        </wps:txbx>
                        <wps:bodyPr rot="0" vert="horz" wrap="square" lIns="91440" tIns="46800" rIns="91440" bIns="45720" anchor="t" anchorCtr="0" upright="1">
                          <a:noAutofit/>
                        </wps:bodyPr>
                      </wps:wsp>
                      <wpg:grpSp>
                        <wpg:cNvPr id="668749613" name="Grupo 668749613"/>
                        <wpg:cNvGrpSpPr/>
                        <wpg:grpSpPr>
                          <a:xfrm>
                            <a:off x="1203337" y="0"/>
                            <a:ext cx="5392833" cy="7730490"/>
                            <a:chOff x="0" y="0"/>
                            <a:chExt cx="5392833" cy="7730490"/>
                          </a:xfrm>
                        </wpg:grpSpPr>
                        <wpg:grpSp>
                          <wpg:cNvPr id="668749615" name="Grupo 668749615"/>
                          <wpg:cNvGrpSpPr/>
                          <wpg:grpSpPr>
                            <a:xfrm>
                              <a:off x="54388" y="0"/>
                              <a:ext cx="5338445" cy="7730490"/>
                              <a:chOff x="0" y="0"/>
                              <a:chExt cx="5338445" cy="7730490"/>
                            </a:xfrm>
                          </wpg:grpSpPr>
                          <wpg:grpSp>
                            <wpg:cNvPr id="668749616" name="Grupo 668749616"/>
                            <wpg:cNvGrpSpPr/>
                            <wpg:grpSpPr>
                              <a:xfrm>
                                <a:off x="85725" y="3114675"/>
                                <a:ext cx="5154930" cy="4615815"/>
                                <a:chOff x="0" y="0"/>
                                <a:chExt cx="5154930" cy="4615815"/>
                              </a:xfrm>
                            </wpg:grpSpPr>
                            <wpg:grpSp>
                              <wpg:cNvPr id="668749617" name="Grupo 668749617"/>
                              <wpg:cNvGrpSpPr>
                                <a:grpSpLocks/>
                              </wpg:cNvGrpSpPr>
                              <wpg:grpSpPr bwMode="auto">
                                <a:xfrm>
                                  <a:off x="497840" y="0"/>
                                  <a:ext cx="4144010" cy="1766570"/>
                                  <a:chOff x="2875" y="6824"/>
                                  <a:chExt cx="6526" cy="2782"/>
                                </a:xfrm>
                              </wpg:grpSpPr>
                              <wpg:grpSp>
                                <wpg:cNvPr id="668749618" name="Group 14"/>
                                <wpg:cNvGrpSpPr>
                                  <a:grpSpLocks/>
                                </wpg:cNvGrpSpPr>
                                <wpg:grpSpPr bwMode="auto">
                                  <a:xfrm>
                                    <a:off x="2875" y="6824"/>
                                    <a:ext cx="4141" cy="2782"/>
                                    <a:chOff x="2175" y="6880"/>
                                    <a:chExt cx="4141" cy="2782"/>
                                  </a:xfrm>
                                </wpg:grpSpPr>
                                <wps:wsp>
                                  <wps:cNvPr id="668749619" name="Cuadro de texto 2"/>
                                  <wps:cNvSpPr txBox="1">
                                    <a:spLocks noChangeArrowheads="1"/>
                                  </wps:cNvSpPr>
                                  <wps:spPr bwMode="auto">
                                    <a:xfrm>
                                      <a:off x="2175" y="6880"/>
                                      <a:ext cx="1908" cy="782"/>
                                    </a:xfrm>
                                    <a:prstGeom prst="rect">
                                      <a:avLst/>
                                    </a:prstGeom>
                                    <a:gradFill rotWithShape="1">
                                      <a:gsLst>
                                        <a:gs pos="0">
                                          <a:srgbClr val="95B3D7">
                                            <a:gamma/>
                                            <a:shade val="46275"/>
                                            <a:invGamma/>
                                          </a:srgbClr>
                                        </a:gs>
                                        <a:gs pos="100000">
                                          <a:srgbClr val="95B3D7"/>
                                        </a:gs>
                                      </a:gsLst>
                                      <a:lin ang="5400000" scaled="1"/>
                                    </a:gradFill>
                                    <a:ln w="9525">
                                      <a:solidFill>
                                        <a:srgbClr val="000000"/>
                                      </a:solidFill>
                                      <a:miter lim="800000"/>
                                      <a:headEnd/>
                                      <a:tailEnd/>
                                    </a:ln>
                                  </wps:spPr>
                                  <wps:txbx>
                                    <w:txbxContent>
                                      <w:p w14:paraId="5C33CC0E" w14:textId="77777777" w:rsidR="0031168C" w:rsidRPr="00072118" w:rsidRDefault="0031168C" w:rsidP="008B0420">
                                        <w:pPr>
                                          <w:jc w:val="center"/>
                                          <w:rPr>
                                            <w:rFonts w:ascii="Arial Black" w:hAnsi="Arial Black"/>
                                            <w:color w:val="FFFFFF"/>
                                            <w:sz w:val="18"/>
                                            <w:lang w:val="es-PE"/>
                                          </w:rPr>
                                        </w:pPr>
                                        <w:r w:rsidRPr="00072118">
                                          <w:rPr>
                                            <w:rFonts w:ascii="Arial Black" w:hAnsi="Arial Black"/>
                                            <w:color w:val="FFFFFF"/>
                                            <w:sz w:val="18"/>
                                            <w:lang w:val="es-PE"/>
                                          </w:rPr>
                                          <w:t xml:space="preserve">Unidad de </w:t>
                                        </w:r>
                                      </w:p>
                                      <w:p w14:paraId="4A282E18" w14:textId="77777777" w:rsidR="0031168C" w:rsidRPr="00072118" w:rsidRDefault="0031168C" w:rsidP="008B0420">
                                        <w:pPr>
                                          <w:jc w:val="center"/>
                                          <w:rPr>
                                            <w:rFonts w:ascii="Arial Black" w:hAnsi="Arial Black"/>
                                            <w:color w:val="FFFFFF"/>
                                            <w:sz w:val="10"/>
                                            <w:lang w:val="es-PE"/>
                                          </w:rPr>
                                        </w:pPr>
                                        <w:r w:rsidRPr="00072118">
                                          <w:rPr>
                                            <w:rFonts w:ascii="Arial Black" w:hAnsi="Arial Black"/>
                                            <w:color w:val="FFFFFF"/>
                                            <w:sz w:val="18"/>
                                            <w:lang w:val="es-PE"/>
                                          </w:rPr>
                                          <w:t>Administración</w:t>
                                        </w:r>
                                      </w:p>
                                    </w:txbxContent>
                                  </wps:txbx>
                                  <wps:bodyPr rot="0" vert="horz" wrap="square" lIns="91440" tIns="82800" rIns="91440" bIns="45720" anchor="t" anchorCtr="0" upright="1">
                                    <a:noAutofit/>
                                  </wps:bodyPr>
                                </wps:wsp>
                                <wps:wsp>
                                  <wps:cNvPr id="668749620" name="Cuadro de texto 2"/>
                                  <wps:cNvSpPr txBox="1">
                                    <a:spLocks noChangeArrowheads="1"/>
                                  </wps:cNvSpPr>
                                  <wps:spPr bwMode="auto">
                                    <a:xfrm>
                                      <a:off x="2175" y="7858"/>
                                      <a:ext cx="1908" cy="782"/>
                                    </a:xfrm>
                                    <a:prstGeom prst="rect">
                                      <a:avLst/>
                                    </a:prstGeom>
                                    <a:gradFill rotWithShape="1">
                                      <a:gsLst>
                                        <a:gs pos="0">
                                          <a:srgbClr val="95B3D7">
                                            <a:gamma/>
                                            <a:shade val="46275"/>
                                            <a:invGamma/>
                                          </a:srgbClr>
                                        </a:gs>
                                        <a:gs pos="100000">
                                          <a:srgbClr val="95B3D7"/>
                                        </a:gs>
                                      </a:gsLst>
                                      <a:lin ang="5400000" scaled="1"/>
                                    </a:gradFill>
                                    <a:ln w="9525">
                                      <a:solidFill>
                                        <a:srgbClr val="000000"/>
                                      </a:solidFill>
                                      <a:miter lim="800000"/>
                                      <a:headEnd/>
                                      <a:tailEnd/>
                                    </a:ln>
                                  </wps:spPr>
                                  <wps:txbx>
                                    <w:txbxContent>
                                      <w:p w14:paraId="027D35F9" w14:textId="77777777" w:rsidR="0031168C" w:rsidRPr="00072118" w:rsidRDefault="0031168C" w:rsidP="008B0420">
                                        <w:pPr>
                                          <w:jc w:val="center"/>
                                          <w:rPr>
                                            <w:rFonts w:ascii="Arial Black" w:hAnsi="Arial Black"/>
                                            <w:color w:val="FFFFFF"/>
                                            <w:sz w:val="10"/>
                                            <w:lang w:val="es-PE"/>
                                          </w:rPr>
                                        </w:pPr>
                                        <w:r w:rsidRPr="00072118">
                                          <w:rPr>
                                            <w:rFonts w:ascii="Arial Black" w:hAnsi="Arial Black"/>
                                            <w:color w:val="FFFFFF"/>
                                            <w:sz w:val="18"/>
                                            <w:lang w:val="es-PE"/>
                                          </w:rPr>
                                          <w:t>Cartografía e impresiones</w:t>
                                        </w:r>
                                      </w:p>
                                    </w:txbxContent>
                                  </wps:txbx>
                                  <wps:bodyPr rot="0" vert="horz" wrap="square" lIns="91440" tIns="82800" rIns="91440" bIns="45720" anchor="t" anchorCtr="0" upright="1">
                                    <a:noAutofit/>
                                  </wps:bodyPr>
                                </wps:wsp>
                                <wps:wsp>
                                  <wps:cNvPr id="668749621" name="Cuadro de texto 2"/>
                                  <wps:cNvSpPr txBox="1">
                                    <a:spLocks noChangeArrowheads="1"/>
                                  </wps:cNvSpPr>
                                  <wps:spPr bwMode="auto">
                                    <a:xfrm>
                                      <a:off x="2175" y="8880"/>
                                      <a:ext cx="1908" cy="782"/>
                                    </a:xfrm>
                                    <a:prstGeom prst="rect">
                                      <a:avLst/>
                                    </a:prstGeom>
                                    <a:gradFill rotWithShape="1">
                                      <a:gsLst>
                                        <a:gs pos="0">
                                          <a:srgbClr val="95B3D7"/>
                                        </a:gs>
                                        <a:gs pos="100000">
                                          <a:srgbClr val="B8CCE4"/>
                                        </a:gs>
                                      </a:gsLst>
                                      <a:lin ang="5400000" scaled="1"/>
                                    </a:gradFill>
                                    <a:ln w="9525">
                                      <a:solidFill>
                                        <a:srgbClr val="000000"/>
                                      </a:solidFill>
                                      <a:miter lim="800000"/>
                                      <a:headEnd/>
                                      <a:tailEnd/>
                                    </a:ln>
                                  </wps:spPr>
                                  <wps:txbx>
                                    <w:txbxContent>
                                      <w:p w14:paraId="188C5079" w14:textId="77777777" w:rsidR="0031168C" w:rsidRPr="00072118" w:rsidRDefault="0031168C" w:rsidP="008B0420">
                                        <w:pPr>
                                          <w:jc w:val="center"/>
                                          <w:rPr>
                                            <w:rFonts w:ascii="Arial Black" w:hAnsi="Arial Black"/>
                                            <w:color w:val="000000"/>
                                            <w:sz w:val="10"/>
                                            <w:lang w:val="es-PE"/>
                                          </w:rPr>
                                        </w:pPr>
                                        <w:r w:rsidRPr="00072118">
                                          <w:rPr>
                                            <w:rFonts w:ascii="Arial Black" w:hAnsi="Arial Black"/>
                                            <w:color w:val="000000"/>
                                            <w:sz w:val="18"/>
                                            <w:lang w:val="es-PE"/>
                                          </w:rPr>
                                          <w:t>Informática y procesamiento</w:t>
                                        </w:r>
                                      </w:p>
                                    </w:txbxContent>
                                  </wps:txbx>
                                  <wps:bodyPr rot="0" vert="horz" wrap="square" lIns="91440" tIns="82800" rIns="91440" bIns="45720" anchor="t" anchorCtr="0" upright="1">
                                    <a:noAutofit/>
                                  </wps:bodyPr>
                                </wps:wsp>
                                <wps:wsp>
                                  <wps:cNvPr id="668749622" name="AutoShape 18"/>
                                  <wps:cNvCnPr>
                                    <a:cxnSpLocks noChangeShapeType="1"/>
                                  </wps:cNvCnPr>
                                  <wps:spPr bwMode="auto">
                                    <a:xfrm flipH="1">
                                      <a:off x="4072" y="7276"/>
                                      <a:ext cx="468" cy="1"/>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668749623" name="AutoShape 19"/>
                                  <wps:cNvCnPr>
                                    <a:cxnSpLocks noChangeShapeType="1"/>
                                  </wps:cNvCnPr>
                                  <wps:spPr bwMode="auto">
                                    <a:xfrm flipH="1">
                                      <a:off x="4083" y="8246"/>
                                      <a:ext cx="2233" cy="1"/>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668749624" name="AutoShape 20"/>
                                  <wps:cNvCnPr>
                                    <a:cxnSpLocks noChangeShapeType="1"/>
                                  </wps:cNvCnPr>
                                  <wps:spPr bwMode="auto">
                                    <a:xfrm flipH="1">
                                      <a:off x="4072" y="9259"/>
                                      <a:ext cx="468" cy="1"/>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668749625" name="AutoShape 21"/>
                                  <wps:cNvCnPr>
                                    <a:cxnSpLocks noChangeShapeType="1"/>
                                  </wps:cNvCnPr>
                                  <wps:spPr bwMode="auto">
                                    <a:xfrm flipH="1">
                                      <a:off x="4540" y="7263"/>
                                      <a:ext cx="11" cy="1997"/>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g:grpSp>
                              <wpg:grpSp>
                                <wpg:cNvPr id="668749626" name="Group 22"/>
                                <wpg:cNvGrpSpPr>
                                  <a:grpSpLocks/>
                                </wpg:cNvGrpSpPr>
                                <wpg:grpSpPr bwMode="auto">
                                  <a:xfrm>
                                    <a:off x="7025" y="7193"/>
                                    <a:ext cx="2376" cy="1999"/>
                                    <a:chOff x="7025" y="7193"/>
                                    <a:chExt cx="2376" cy="1999"/>
                                  </a:xfrm>
                                </wpg:grpSpPr>
                                <wps:wsp>
                                  <wps:cNvPr id="668749627" name="Cuadro de texto 2"/>
                                  <wps:cNvSpPr txBox="1">
                                    <a:spLocks noChangeArrowheads="1"/>
                                  </wps:cNvSpPr>
                                  <wps:spPr bwMode="auto">
                                    <a:xfrm>
                                      <a:off x="7493" y="8410"/>
                                      <a:ext cx="1908" cy="782"/>
                                    </a:xfrm>
                                    <a:prstGeom prst="rect">
                                      <a:avLst/>
                                    </a:prstGeom>
                                    <a:gradFill rotWithShape="1">
                                      <a:gsLst>
                                        <a:gs pos="0">
                                          <a:srgbClr val="95B3D7"/>
                                        </a:gs>
                                        <a:gs pos="100000">
                                          <a:srgbClr val="B8CCE4"/>
                                        </a:gs>
                                      </a:gsLst>
                                      <a:lin ang="5400000" scaled="1"/>
                                    </a:gradFill>
                                    <a:ln w="9525">
                                      <a:solidFill>
                                        <a:srgbClr val="000000"/>
                                      </a:solidFill>
                                      <a:miter lim="800000"/>
                                      <a:headEnd/>
                                      <a:tailEnd/>
                                    </a:ln>
                                  </wps:spPr>
                                  <wps:txbx>
                                    <w:txbxContent>
                                      <w:p w14:paraId="59F80295" w14:textId="77777777" w:rsidR="0031168C" w:rsidRPr="00072118" w:rsidRDefault="0031168C" w:rsidP="008B0420">
                                        <w:pPr>
                                          <w:jc w:val="center"/>
                                          <w:rPr>
                                            <w:rFonts w:ascii="Arial Black" w:hAnsi="Arial Black"/>
                                            <w:color w:val="000000"/>
                                            <w:sz w:val="10"/>
                                            <w:lang w:val="es-PE"/>
                                          </w:rPr>
                                        </w:pPr>
                                        <w:r w:rsidRPr="00072118">
                                          <w:rPr>
                                            <w:rFonts w:ascii="Arial Black" w:hAnsi="Arial Black"/>
                                            <w:color w:val="000000"/>
                                            <w:sz w:val="18"/>
                                            <w:lang w:val="es-PE"/>
                                          </w:rPr>
                                          <w:t>Ingeniería</w:t>
                                        </w:r>
                                      </w:p>
                                    </w:txbxContent>
                                  </wps:txbx>
                                  <wps:bodyPr rot="0" vert="horz" wrap="square" lIns="91440" tIns="82800" rIns="91440" bIns="45720" anchor="t" anchorCtr="0" upright="1">
                                    <a:noAutofit/>
                                  </wps:bodyPr>
                                </wps:wsp>
                                <wps:wsp>
                                  <wps:cNvPr id="668749628" name="Cuadro de texto 2"/>
                                  <wps:cNvSpPr txBox="1">
                                    <a:spLocks noChangeArrowheads="1"/>
                                  </wps:cNvSpPr>
                                  <wps:spPr bwMode="auto">
                                    <a:xfrm>
                                      <a:off x="7493" y="7193"/>
                                      <a:ext cx="1908" cy="782"/>
                                    </a:xfrm>
                                    <a:prstGeom prst="rect">
                                      <a:avLst/>
                                    </a:prstGeom>
                                    <a:gradFill rotWithShape="1">
                                      <a:gsLst>
                                        <a:gs pos="0">
                                          <a:srgbClr val="95B3D7">
                                            <a:gamma/>
                                            <a:shade val="46275"/>
                                            <a:invGamma/>
                                          </a:srgbClr>
                                        </a:gs>
                                        <a:gs pos="100000">
                                          <a:srgbClr val="95B3D7"/>
                                        </a:gs>
                                      </a:gsLst>
                                      <a:lin ang="5400000" scaled="1"/>
                                    </a:gradFill>
                                    <a:ln w="9525">
                                      <a:solidFill>
                                        <a:srgbClr val="000000"/>
                                      </a:solidFill>
                                      <a:miter lim="800000"/>
                                      <a:headEnd/>
                                      <a:tailEnd/>
                                    </a:ln>
                                  </wps:spPr>
                                  <wps:txbx>
                                    <w:txbxContent>
                                      <w:p w14:paraId="1A87E9B2" w14:textId="77777777" w:rsidR="0031168C" w:rsidRPr="00072118" w:rsidRDefault="0031168C" w:rsidP="008B0420">
                                        <w:pPr>
                                          <w:jc w:val="center"/>
                                          <w:rPr>
                                            <w:rFonts w:ascii="Arial Black" w:hAnsi="Arial Black"/>
                                            <w:color w:val="FFFFFF"/>
                                            <w:sz w:val="10"/>
                                            <w:lang w:val="es-PE"/>
                                          </w:rPr>
                                        </w:pPr>
                                        <w:r w:rsidRPr="00072118">
                                          <w:rPr>
                                            <w:rFonts w:ascii="Arial Black" w:hAnsi="Arial Black"/>
                                            <w:color w:val="FFFFFF"/>
                                            <w:sz w:val="18"/>
                                            <w:lang w:val="es-PE"/>
                                          </w:rPr>
                                          <w:t>Asamblea de trabajadores</w:t>
                                        </w:r>
                                      </w:p>
                                    </w:txbxContent>
                                  </wps:txbx>
                                  <wps:bodyPr rot="0" vert="horz" wrap="square" lIns="91440" tIns="82800" rIns="91440" bIns="45720" anchor="t" anchorCtr="0" upright="1">
                                    <a:noAutofit/>
                                  </wps:bodyPr>
                                </wps:wsp>
                                <wps:wsp>
                                  <wps:cNvPr id="668749629" name="AutoShape 25"/>
                                  <wps:cNvCnPr>
                                    <a:cxnSpLocks noChangeShapeType="1"/>
                                  </wps:cNvCnPr>
                                  <wps:spPr bwMode="auto">
                                    <a:xfrm flipH="1">
                                      <a:off x="7025" y="7582"/>
                                      <a:ext cx="468" cy="1"/>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668749630" name="AutoShape 26"/>
                                  <wps:cNvCnPr>
                                    <a:cxnSpLocks noChangeShapeType="1"/>
                                  </wps:cNvCnPr>
                                  <wps:spPr bwMode="auto">
                                    <a:xfrm flipH="1">
                                      <a:off x="7026" y="8805"/>
                                      <a:ext cx="468" cy="1"/>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668749631" name="AutoShape 27"/>
                                  <wps:cNvCnPr>
                                    <a:cxnSpLocks noChangeShapeType="1"/>
                                  </wps:cNvCnPr>
                                  <wps:spPr bwMode="auto">
                                    <a:xfrm>
                                      <a:off x="7036" y="7583"/>
                                      <a:ext cx="0" cy="1223"/>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g:grpSp>
                            </wpg:grpSp>
                            <wpg:grpSp>
                              <wpg:cNvPr id="1482318752" name="Grupo 1482318752"/>
                              <wpg:cNvGrpSpPr>
                                <a:grpSpLocks/>
                              </wpg:cNvGrpSpPr>
                              <wpg:grpSpPr bwMode="auto">
                                <a:xfrm>
                                  <a:off x="0" y="1991995"/>
                                  <a:ext cx="5154930" cy="2623820"/>
                                  <a:chOff x="2091" y="10035"/>
                                  <a:chExt cx="8118" cy="4132"/>
                                </a:xfrm>
                              </wpg:grpSpPr>
                              <wpg:grpSp>
                                <wpg:cNvPr id="1482318753" name="Group 29"/>
                                <wpg:cNvGrpSpPr>
                                  <a:grpSpLocks/>
                                </wpg:cNvGrpSpPr>
                                <wpg:grpSpPr bwMode="auto">
                                  <a:xfrm>
                                    <a:off x="2091" y="10035"/>
                                    <a:ext cx="8118" cy="4132"/>
                                    <a:chOff x="2175" y="10117"/>
                                    <a:chExt cx="8118" cy="4132"/>
                                  </a:xfrm>
                                </wpg:grpSpPr>
                                <wps:wsp>
                                  <wps:cNvPr id="1482318754" name="Cuadro de texto 2"/>
                                  <wps:cNvSpPr txBox="1">
                                    <a:spLocks noChangeArrowheads="1"/>
                                  </wps:cNvSpPr>
                                  <wps:spPr bwMode="auto">
                                    <a:xfrm>
                                      <a:off x="2175" y="10575"/>
                                      <a:ext cx="1908" cy="918"/>
                                    </a:xfrm>
                                    <a:prstGeom prst="rect">
                                      <a:avLst/>
                                    </a:prstGeom>
                                    <a:gradFill rotWithShape="1">
                                      <a:gsLst>
                                        <a:gs pos="0">
                                          <a:srgbClr val="B8CCE4"/>
                                        </a:gs>
                                        <a:gs pos="100000">
                                          <a:srgbClr val="DBE5F1"/>
                                        </a:gs>
                                      </a:gsLst>
                                      <a:lin ang="5400000" scaled="1"/>
                                    </a:gradFill>
                                    <a:ln w="9525">
                                      <a:solidFill>
                                        <a:srgbClr val="000000"/>
                                      </a:solidFill>
                                      <a:miter lim="800000"/>
                                      <a:headEnd/>
                                      <a:tailEnd/>
                                    </a:ln>
                                  </wps:spPr>
                                  <wps:txbx>
                                    <w:txbxContent>
                                      <w:p w14:paraId="6B1D03CA" w14:textId="77777777" w:rsidR="0031168C" w:rsidRPr="00426C1F" w:rsidRDefault="0031168C" w:rsidP="008B0420">
                                        <w:pPr>
                                          <w:jc w:val="center"/>
                                          <w:rPr>
                                            <w:rFonts w:ascii="Arial Black" w:hAnsi="Arial Black"/>
                                            <w:sz w:val="10"/>
                                            <w:lang w:val="es-PE"/>
                                          </w:rPr>
                                        </w:pPr>
                                        <w:r>
                                          <w:rPr>
                                            <w:rFonts w:ascii="Arial Black" w:hAnsi="Arial Black"/>
                                            <w:sz w:val="18"/>
                                            <w:lang w:val="es-PE"/>
                                          </w:rPr>
                                          <w:t>Unidad de difusión y de servicios</w:t>
                                        </w:r>
                                      </w:p>
                                    </w:txbxContent>
                                  </wps:txbx>
                                  <wps:bodyPr rot="0" vert="horz" wrap="square" lIns="91440" tIns="46800" rIns="91440" bIns="45720" anchor="t" anchorCtr="0" upright="1">
                                    <a:noAutofit/>
                                  </wps:bodyPr>
                                </wps:wsp>
                                <wps:wsp>
                                  <wps:cNvPr id="1482318756" name="Cuadro de texto 2"/>
                                  <wps:cNvSpPr txBox="1">
                                    <a:spLocks noChangeArrowheads="1"/>
                                  </wps:cNvSpPr>
                                  <wps:spPr bwMode="auto">
                                    <a:xfrm>
                                      <a:off x="4245" y="10575"/>
                                      <a:ext cx="1908" cy="918"/>
                                    </a:xfrm>
                                    <a:prstGeom prst="rect">
                                      <a:avLst/>
                                    </a:prstGeom>
                                    <a:gradFill rotWithShape="1">
                                      <a:gsLst>
                                        <a:gs pos="0">
                                          <a:srgbClr val="B8CCE4"/>
                                        </a:gs>
                                        <a:gs pos="100000">
                                          <a:srgbClr val="DBE5F1"/>
                                        </a:gs>
                                      </a:gsLst>
                                      <a:lin ang="5400000" scaled="1"/>
                                    </a:gradFill>
                                    <a:ln w="9525">
                                      <a:solidFill>
                                        <a:srgbClr val="000000"/>
                                      </a:solidFill>
                                      <a:miter lim="800000"/>
                                      <a:headEnd/>
                                      <a:tailEnd/>
                                    </a:ln>
                                  </wps:spPr>
                                  <wps:txbx>
                                    <w:txbxContent>
                                      <w:p w14:paraId="53274A14" w14:textId="77777777" w:rsidR="0031168C" w:rsidRPr="00426C1F" w:rsidRDefault="0031168C" w:rsidP="008B0420">
                                        <w:pPr>
                                          <w:jc w:val="center"/>
                                          <w:rPr>
                                            <w:rFonts w:ascii="Arial Black" w:hAnsi="Arial Black"/>
                                            <w:sz w:val="10"/>
                                            <w:lang w:val="es-PE"/>
                                          </w:rPr>
                                        </w:pPr>
                                        <w:r>
                                          <w:rPr>
                                            <w:rFonts w:ascii="Arial Black" w:hAnsi="Arial Black"/>
                                            <w:sz w:val="18"/>
                                            <w:lang w:val="es-PE"/>
                                          </w:rPr>
                                          <w:t>Área Hábitat y Ciudadanía</w:t>
                                        </w:r>
                                      </w:p>
                                    </w:txbxContent>
                                  </wps:txbx>
                                  <wps:bodyPr rot="0" vert="horz" wrap="square" lIns="91440" tIns="46800" rIns="91440" bIns="45720" anchor="t" anchorCtr="0" upright="1">
                                    <a:noAutofit/>
                                  </wps:bodyPr>
                                </wps:wsp>
                                <wps:wsp>
                                  <wps:cNvPr id="1482318757" name="Cuadro de texto 2"/>
                                  <wps:cNvSpPr txBox="1">
                                    <a:spLocks noChangeArrowheads="1"/>
                                  </wps:cNvSpPr>
                                  <wps:spPr bwMode="auto">
                                    <a:xfrm>
                                      <a:off x="6316" y="10575"/>
                                      <a:ext cx="1908" cy="918"/>
                                    </a:xfrm>
                                    <a:prstGeom prst="rect">
                                      <a:avLst/>
                                    </a:prstGeom>
                                    <a:gradFill rotWithShape="1">
                                      <a:gsLst>
                                        <a:gs pos="0">
                                          <a:srgbClr val="B8CCE4"/>
                                        </a:gs>
                                        <a:gs pos="100000">
                                          <a:srgbClr val="DBE5F1"/>
                                        </a:gs>
                                      </a:gsLst>
                                      <a:lin ang="5400000" scaled="1"/>
                                    </a:gradFill>
                                    <a:ln w="9525">
                                      <a:solidFill>
                                        <a:srgbClr val="000000"/>
                                      </a:solidFill>
                                      <a:miter lim="800000"/>
                                      <a:headEnd/>
                                      <a:tailEnd/>
                                    </a:ln>
                                  </wps:spPr>
                                  <wps:txbx>
                                    <w:txbxContent>
                                      <w:p w14:paraId="2551B81C" w14:textId="77777777" w:rsidR="0031168C" w:rsidRPr="00426C1F" w:rsidRDefault="0031168C" w:rsidP="008B0420">
                                        <w:pPr>
                                          <w:jc w:val="center"/>
                                          <w:rPr>
                                            <w:rFonts w:ascii="Arial Black" w:hAnsi="Arial Black"/>
                                            <w:sz w:val="10"/>
                                            <w:lang w:val="es-PE"/>
                                          </w:rPr>
                                        </w:pPr>
                                        <w:r>
                                          <w:rPr>
                                            <w:rFonts w:ascii="Arial Black" w:hAnsi="Arial Black"/>
                                            <w:sz w:val="18"/>
                                            <w:lang w:val="es-PE"/>
                                          </w:rPr>
                                          <w:t>Área Seguridad Alimentaria</w:t>
                                        </w:r>
                                      </w:p>
                                    </w:txbxContent>
                                  </wps:txbx>
                                  <wps:bodyPr rot="0" vert="horz" wrap="square" lIns="91440" tIns="46800" rIns="91440" bIns="45720" anchor="t" anchorCtr="0" upright="1">
                                    <a:noAutofit/>
                                  </wps:bodyPr>
                                </wps:wsp>
                                <wps:wsp>
                                  <wps:cNvPr id="1482318758" name="Cuadro de texto 2"/>
                                  <wps:cNvSpPr txBox="1">
                                    <a:spLocks noChangeArrowheads="1"/>
                                  </wps:cNvSpPr>
                                  <wps:spPr bwMode="auto">
                                    <a:xfrm>
                                      <a:off x="8385" y="10575"/>
                                      <a:ext cx="1908" cy="918"/>
                                    </a:xfrm>
                                    <a:prstGeom prst="rect">
                                      <a:avLst/>
                                    </a:prstGeom>
                                    <a:gradFill rotWithShape="1">
                                      <a:gsLst>
                                        <a:gs pos="0">
                                          <a:srgbClr val="B8CCE4"/>
                                        </a:gs>
                                        <a:gs pos="100000">
                                          <a:srgbClr val="DBE5F1"/>
                                        </a:gs>
                                      </a:gsLst>
                                      <a:lin ang="5400000" scaled="1"/>
                                    </a:gradFill>
                                    <a:ln w="9525">
                                      <a:solidFill>
                                        <a:srgbClr val="000000"/>
                                      </a:solidFill>
                                      <a:miter lim="800000"/>
                                      <a:headEnd/>
                                      <a:tailEnd/>
                                    </a:ln>
                                  </wps:spPr>
                                  <wps:txbx>
                                    <w:txbxContent>
                                      <w:p w14:paraId="4B10D1A7" w14:textId="77777777" w:rsidR="0031168C" w:rsidRPr="00426C1F" w:rsidRDefault="0031168C" w:rsidP="008B0420">
                                        <w:pPr>
                                          <w:jc w:val="center"/>
                                          <w:rPr>
                                            <w:rFonts w:ascii="Arial Black" w:hAnsi="Arial Black"/>
                                            <w:sz w:val="10"/>
                                            <w:lang w:val="es-PE"/>
                                          </w:rPr>
                                        </w:pPr>
                                        <w:r>
                                          <w:rPr>
                                            <w:rFonts w:ascii="Arial Black" w:hAnsi="Arial Black"/>
                                            <w:sz w:val="18"/>
                                            <w:lang w:val="es-PE"/>
                                          </w:rPr>
                                          <w:t>Área Desarrollo Económico Local</w:t>
                                        </w:r>
                                      </w:p>
                                    </w:txbxContent>
                                  </wps:txbx>
                                  <wps:bodyPr rot="0" vert="horz" wrap="square" lIns="91440" tIns="46800" rIns="91440" bIns="45720" anchor="t" anchorCtr="0" upright="1">
                                    <a:noAutofit/>
                                  </wps:bodyPr>
                                </wps:wsp>
                                <wps:wsp>
                                  <wps:cNvPr id="1482318759" name="Cuadro de texto 2"/>
                                  <wps:cNvSpPr txBox="1">
                                    <a:spLocks noChangeArrowheads="1"/>
                                  </wps:cNvSpPr>
                                  <wps:spPr bwMode="auto">
                                    <a:xfrm>
                                      <a:off x="2608" y="11939"/>
                                      <a:ext cx="7255" cy="782"/>
                                    </a:xfrm>
                                    <a:prstGeom prst="rect">
                                      <a:avLst/>
                                    </a:prstGeom>
                                    <a:gradFill rotWithShape="1">
                                      <a:gsLst>
                                        <a:gs pos="0">
                                          <a:srgbClr val="DBE5F1"/>
                                        </a:gs>
                                        <a:gs pos="100000">
                                          <a:srgbClr val="FFFFFF"/>
                                        </a:gs>
                                      </a:gsLst>
                                      <a:lin ang="5400000" scaled="1"/>
                                    </a:gradFill>
                                    <a:ln w="9525">
                                      <a:solidFill>
                                        <a:srgbClr val="000000"/>
                                      </a:solidFill>
                                      <a:miter lim="800000"/>
                                      <a:headEnd/>
                                      <a:tailEnd/>
                                    </a:ln>
                                  </wps:spPr>
                                  <wps:txbx>
                                    <w:txbxContent>
                                      <w:p w14:paraId="5F47D872" w14:textId="77777777" w:rsidR="0031168C" w:rsidRPr="00072118" w:rsidRDefault="0031168C" w:rsidP="008B0420">
                                        <w:pPr>
                                          <w:jc w:val="center"/>
                                          <w:rPr>
                                            <w:rFonts w:ascii="Arial Black" w:hAnsi="Arial Black"/>
                                            <w:color w:val="000000"/>
                                            <w:sz w:val="16"/>
                                            <w:lang w:val="es-PE"/>
                                          </w:rPr>
                                        </w:pPr>
                                        <w:r w:rsidRPr="00072118">
                                          <w:rPr>
                                            <w:rFonts w:ascii="Arial Black" w:hAnsi="Arial Black"/>
                                            <w:color w:val="000000"/>
                                            <w:lang w:val="es-PE"/>
                                          </w:rPr>
                                          <w:t>P  R  O  Y  E  C  T  O  S</w:t>
                                        </w:r>
                                      </w:p>
                                    </w:txbxContent>
                                  </wps:txbx>
                                  <wps:bodyPr rot="0" vert="horz" wrap="square" lIns="91440" tIns="82800" rIns="91440" bIns="45720" anchor="t" anchorCtr="0" upright="1">
                                    <a:noAutofit/>
                                  </wps:bodyPr>
                                </wps:wsp>
                                <wps:wsp>
                                  <wps:cNvPr id="1482318760" name="Cuadro de texto 2"/>
                                  <wps:cNvSpPr txBox="1">
                                    <a:spLocks noChangeArrowheads="1"/>
                                  </wps:cNvSpPr>
                                  <wps:spPr bwMode="auto">
                                    <a:xfrm>
                                      <a:off x="4203" y="13467"/>
                                      <a:ext cx="4055" cy="782"/>
                                    </a:xfrm>
                                    <a:prstGeom prst="rect">
                                      <a:avLst/>
                                    </a:prstGeom>
                                    <a:gradFill rotWithShape="1">
                                      <a:gsLst>
                                        <a:gs pos="0">
                                          <a:srgbClr val="ECF1F8"/>
                                        </a:gs>
                                        <a:gs pos="100000">
                                          <a:srgbClr val="FFFFFF"/>
                                        </a:gs>
                                      </a:gsLst>
                                      <a:lin ang="5400000" scaled="1"/>
                                    </a:gradFill>
                                    <a:ln w="9525">
                                      <a:solidFill>
                                        <a:srgbClr val="000000"/>
                                      </a:solidFill>
                                      <a:miter lim="800000"/>
                                      <a:headEnd/>
                                      <a:tailEnd/>
                                    </a:ln>
                                  </wps:spPr>
                                  <wps:txbx>
                                    <w:txbxContent>
                                      <w:p w14:paraId="62477304" w14:textId="77777777" w:rsidR="0031168C" w:rsidRPr="006E0B37" w:rsidRDefault="0031168C" w:rsidP="008B0420">
                                        <w:pPr>
                                          <w:jc w:val="center"/>
                                          <w:rPr>
                                            <w:rFonts w:ascii="Arial Black" w:hAnsi="Arial Black"/>
                                            <w:color w:val="000000"/>
                                            <w:sz w:val="16"/>
                                            <w:lang w:val="es-PE"/>
                                          </w:rPr>
                                        </w:pPr>
                                        <w:r>
                                          <w:rPr>
                                            <w:rFonts w:ascii="Arial Black" w:hAnsi="Arial Black"/>
                                            <w:color w:val="000000"/>
                                            <w:lang w:val="es-PE"/>
                                          </w:rPr>
                                          <w:t>C O M I S I O N E S</w:t>
                                        </w:r>
                                      </w:p>
                                    </w:txbxContent>
                                  </wps:txbx>
                                  <wps:bodyPr rot="0" vert="horz" wrap="square" lIns="91440" tIns="82800" rIns="91440" bIns="45720" anchor="t" anchorCtr="0" upright="1">
                                    <a:noAutofit/>
                                  </wps:bodyPr>
                                </wps:wsp>
                                <wps:wsp>
                                  <wps:cNvPr id="1482318761" name="AutoShape 36"/>
                                  <wps:cNvCnPr>
                                    <a:cxnSpLocks noChangeShapeType="1"/>
                                  </wps:cNvCnPr>
                                  <wps:spPr bwMode="auto">
                                    <a:xfrm>
                                      <a:off x="3110" y="10117"/>
                                      <a:ext cx="6249" cy="1"/>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1482318762" name="AutoShape 37"/>
                                  <wps:cNvCnPr>
                                    <a:cxnSpLocks noChangeShapeType="1"/>
                                  </wps:cNvCnPr>
                                  <wps:spPr bwMode="auto">
                                    <a:xfrm flipV="1">
                                      <a:off x="3140" y="10125"/>
                                      <a:ext cx="0" cy="45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1482318763" name="AutoShape 38"/>
                                  <wps:cNvCnPr>
                                    <a:cxnSpLocks noChangeShapeType="1"/>
                                  </wps:cNvCnPr>
                                  <wps:spPr bwMode="auto">
                                    <a:xfrm flipV="1">
                                      <a:off x="5209" y="10125"/>
                                      <a:ext cx="0" cy="45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1482318764" name="AutoShape 39"/>
                                  <wps:cNvCnPr>
                                    <a:cxnSpLocks noChangeShapeType="1"/>
                                  </wps:cNvCnPr>
                                  <wps:spPr bwMode="auto">
                                    <a:xfrm flipV="1">
                                      <a:off x="7276" y="10118"/>
                                      <a:ext cx="0" cy="45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1482318765" name="AutoShape 40"/>
                                  <wps:cNvCnPr>
                                    <a:cxnSpLocks noChangeShapeType="1"/>
                                  </wps:cNvCnPr>
                                  <wps:spPr bwMode="auto">
                                    <a:xfrm flipV="1">
                                      <a:off x="9345" y="10118"/>
                                      <a:ext cx="0" cy="45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1482318766" name="AutoShape 41"/>
                                  <wps:cNvCnPr>
                                    <a:cxnSpLocks noChangeShapeType="1"/>
                                  </wps:cNvCnPr>
                                  <wps:spPr bwMode="auto">
                                    <a:xfrm flipV="1">
                                      <a:off x="3140" y="11493"/>
                                      <a:ext cx="0" cy="45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1482318767" name="AutoShape 42"/>
                                  <wps:cNvCnPr>
                                    <a:cxnSpLocks noChangeShapeType="1"/>
                                  </wps:cNvCnPr>
                                  <wps:spPr bwMode="auto">
                                    <a:xfrm flipV="1">
                                      <a:off x="5209" y="11493"/>
                                      <a:ext cx="0" cy="45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1482318768" name="AutoShape 43"/>
                                  <wps:cNvCnPr>
                                    <a:cxnSpLocks noChangeShapeType="1"/>
                                  </wps:cNvCnPr>
                                  <wps:spPr bwMode="auto">
                                    <a:xfrm flipV="1">
                                      <a:off x="7276" y="11486"/>
                                      <a:ext cx="0" cy="45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1482318769" name="AutoShape 44"/>
                                  <wps:cNvCnPr>
                                    <a:cxnSpLocks noChangeShapeType="1"/>
                                  </wps:cNvCnPr>
                                  <wps:spPr bwMode="auto">
                                    <a:xfrm flipV="1">
                                      <a:off x="9345" y="11486"/>
                                      <a:ext cx="0" cy="45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1482318770" name="AutoShape 45"/>
                                  <wps:cNvCnPr>
                                    <a:cxnSpLocks noChangeShapeType="1"/>
                                  </wps:cNvCnPr>
                                  <wps:spPr bwMode="auto">
                                    <a:xfrm flipV="1">
                                      <a:off x="6235" y="12721"/>
                                      <a:ext cx="1" cy="755"/>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g:grpSp>
                              <wpg:grpSp>
                                <wpg:cNvPr id="1482318771" name="Group 46"/>
                                <wpg:cNvGrpSpPr>
                                  <a:grpSpLocks/>
                                </wpg:cNvGrpSpPr>
                                <wpg:grpSpPr bwMode="auto">
                                  <a:xfrm>
                                    <a:off x="2253" y="12256"/>
                                    <a:ext cx="7789" cy="1565"/>
                                    <a:chOff x="2253" y="12224"/>
                                    <a:chExt cx="7789" cy="1565"/>
                                  </a:xfrm>
                                </wpg:grpSpPr>
                                <wps:wsp>
                                  <wps:cNvPr id="1482318772" name="AutoShape 47"/>
                                  <wps:cNvCnPr>
                                    <a:cxnSpLocks noChangeShapeType="1"/>
                                  </wps:cNvCnPr>
                                  <wps:spPr bwMode="auto">
                                    <a:xfrm flipH="1">
                                      <a:off x="2253" y="12239"/>
                                      <a:ext cx="271" cy="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1482318773" name="AutoShape 48"/>
                                  <wps:cNvCnPr>
                                    <a:cxnSpLocks noChangeShapeType="1"/>
                                  </wps:cNvCnPr>
                                  <wps:spPr bwMode="auto">
                                    <a:xfrm flipH="1">
                                      <a:off x="9771" y="12244"/>
                                      <a:ext cx="271" cy="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1482318774" name="AutoShape 49"/>
                                  <wps:cNvCnPr>
                                    <a:cxnSpLocks noChangeShapeType="1"/>
                                  </wps:cNvCnPr>
                                  <wps:spPr bwMode="auto">
                                    <a:xfrm flipH="1">
                                      <a:off x="2253" y="13770"/>
                                      <a:ext cx="1855" cy="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1482318775" name="AutoShape 50"/>
                                  <wps:cNvCnPr>
                                    <a:cxnSpLocks noChangeShapeType="1"/>
                                  </wps:cNvCnPr>
                                  <wps:spPr bwMode="auto">
                                    <a:xfrm flipV="1">
                                      <a:off x="2261" y="12224"/>
                                      <a:ext cx="0" cy="1559"/>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1482318776" name="AutoShape 51"/>
                                  <wps:cNvCnPr>
                                    <a:cxnSpLocks noChangeShapeType="1"/>
                                  </wps:cNvCnPr>
                                  <wps:spPr bwMode="auto">
                                    <a:xfrm flipH="1">
                                      <a:off x="8171" y="13773"/>
                                      <a:ext cx="1855" cy="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1482318777" name="AutoShape 52"/>
                                  <wps:cNvCnPr>
                                    <a:cxnSpLocks noChangeShapeType="1"/>
                                  </wps:cNvCnPr>
                                  <wps:spPr bwMode="auto">
                                    <a:xfrm flipV="1">
                                      <a:off x="10034" y="12230"/>
                                      <a:ext cx="0" cy="1559"/>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g:grpSp>
                            </wpg:grpSp>
                          </wpg:grpSp>
                          <wpg:grpSp>
                            <wpg:cNvPr id="1482318778" name="Grupo 1482318778"/>
                            <wpg:cNvGrpSpPr/>
                            <wpg:grpSpPr>
                              <a:xfrm>
                                <a:off x="0" y="0"/>
                                <a:ext cx="5338445" cy="7035165"/>
                                <a:chOff x="0" y="0"/>
                                <a:chExt cx="5338445" cy="7035165"/>
                              </a:xfrm>
                            </wpg:grpSpPr>
                            <wpg:grpSp>
                              <wpg:cNvPr id="1482318779" name="Grupo 1482318779"/>
                              <wpg:cNvGrpSpPr>
                                <a:grpSpLocks/>
                              </wpg:cNvGrpSpPr>
                              <wpg:grpSpPr bwMode="auto">
                                <a:xfrm>
                                  <a:off x="0" y="1085850"/>
                                  <a:ext cx="5338445" cy="5949315"/>
                                  <a:chOff x="1953" y="4751"/>
                                  <a:chExt cx="8407" cy="9369"/>
                                </a:xfrm>
                              </wpg:grpSpPr>
                              <wps:wsp>
                                <wps:cNvPr id="1482318780" name="AutoShape 3"/>
                                <wps:cNvCnPr>
                                  <a:cxnSpLocks noChangeShapeType="1"/>
                                </wps:cNvCnPr>
                                <wps:spPr bwMode="auto">
                                  <a:xfrm flipH="1">
                                    <a:off x="3876" y="4756"/>
                                    <a:ext cx="4517" cy="1"/>
                                  </a:xfrm>
                                  <a:prstGeom prst="straightConnector1">
                                    <a:avLst/>
                                  </a:prstGeom>
                                  <a:noFill/>
                                  <a:ln w="1587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482318781" name="AutoShape 4"/>
                                <wps:cNvCnPr>
                                  <a:cxnSpLocks noChangeShapeType="1"/>
                                </wps:cNvCnPr>
                                <wps:spPr bwMode="auto">
                                  <a:xfrm flipH="1">
                                    <a:off x="3876" y="6015"/>
                                    <a:ext cx="4517" cy="1"/>
                                  </a:xfrm>
                                  <a:prstGeom prst="straightConnector1">
                                    <a:avLst/>
                                  </a:prstGeom>
                                  <a:noFill/>
                                  <a:ln w="1587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482318782" name="AutoShape 5"/>
                                <wps:cNvCnPr>
                                  <a:cxnSpLocks noChangeShapeType="1"/>
                                </wps:cNvCnPr>
                                <wps:spPr bwMode="auto">
                                  <a:xfrm flipH="1">
                                    <a:off x="1985" y="14119"/>
                                    <a:ext cx="271" cy="0"/>
                                  </a:xfrm>
                                  <a:prstGeom prst="straightConnector1">
                                    <a:avLst/>
                                  </a:prstGeom>
                                  <a:noFill/>
                                  <a:ln w="1587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482318783" name="AutoShape 6"/>
                                <wps:cNvCnPr>
                                  <a:cxnSpLocks noChangeShapeType="1"/>
                                </wps:cNvCnPr>
                                <wps:spPr bwMode="auto">
                                  <a:xfrm flipH="1">
                                    <a:off x="10042" y="14119"/>
                                    <a:ext cx="318" cy="1"/>
                                  </a:xfrm>
                                  <a:prstGeom prst="straightConnector1">
                                    <a:avLst/>
                                  </a:prstGeom>
                                  <a:noFill/>
                                  <a:ln w="1587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36287136" name="AutoShape 7"/>
                                <wps:cNvCnPr>
                                  <a:cxnSpLocks noChangeShapeType="1"/>
                                </wps:cNvCnPr>
                                <wps:spPr bwMode="auto">
                                  <a:xfrm>
                                    <a:off x="1953" y="5363"/>
                                    <a:ext cx="1" cy="8755"/>
                                  </a:xfrm>
                                  <a:prstGeom prst="straightConnector1">
                                    <a:avLst/>
                                  </a:prstGeom>
                                  <a:noFill/>
                                  <a:ln w="1587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36287137" name="AutoShape 8"/>
                                <wps:cNvCnPr>
                                  <a:cxnSpLocks noChangeShapeType="1"/>
                                </wps:cNvCnPr>
                                <wps:spPr bwMode="auto">
                                  <a:xfrm flipV="1">
                                    <a:off x="3876" y="4756"/>
                                    <a:ext cx="1" cy="1259"/>
                                  </a:xfrm>
                                  <a:prstGeom prst="straightConnector1">
                                    <a:avLst/>
                                  </a:prstGeom>
                                  <a:noFill/>
                                  <a:ln w="1587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36287138" name="AutoShape 9"/>
                                <wps:cNvCnPr>
                                  <a:cxnSpLocks noChangeShapeType="1"/>
                                </wps:cNvCnPr>
                                <wps:spPr bwMode="auto">
                                  <a:xfrm flipV="1">
                                    <a:off x="8392" y="4751"/>
                                    <a:ext cx="1" cy="1259"/>
                                  </a:xfrm>
                                  <a:prstGeom prst="straightConnector1">
                                    <a:avLst/>
                                  </a:prstGeom>
                                  <a:noFill/>
                                  <a:ln w="1587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36287139" name="AutoShape 10"/>
                                <wps:cNvCnPr>
                                  <a:cxnSpLocks noChangeShapeType="1"/>
                                </wps:cNvCnPr>
                                <wps:spPr bwMode="auto">
                                  <a:xfrm>
                                    <a:off x="1954" y="5362"/>
                                    <a:ext cx="1912" cy="1"/>
                                  </a:xfrm>
                                  <a:prstGeom prst="straightConnector1">
                                    <a:avLst/>
                                  </a:prstGeom>
                                  <a:noFill/>
                                  <a:ln w="1587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36287140" name="AutoShape 11"/>
                                <wps:cNvCnPr>
                                  <a:cxnSpLocks noChangeShapeType="1"/>
                                </wps:cNvCnPr>
                                <wps:spPr bwMode="auto">
                                  <a:xfrm>
                                    <a:off x="10359" y="5361"/>
                                    <a:ext cx="1" cy="8755"/>
                                  </a:xfrm>
                                  <a:prstGeom prst="straightConnector1">
                                    <a:avLst/>
                                  </a:prstGeom>
                                  <a:noFill/>
                                  <a:ln w="1587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36287141" name="AutoShape 12"/>
                                <wps:cNvCnPr>
                                  <a:cxnSpLocks noChangeShapeType="1"/>
                                </wps:cNvCnPr>
                                <wps:spPr bwMode="auto">
                                  <a:xfrm>
                                    <a:off x="8392" y="5361"/>
                                    <a:ext cx="1968" cy="2"/>
                                  </a:xfrm>
                                  <a:prstGeom prst="straightConnector1">
                                    <a:avLst/>
                                  </a:prstGeom>
                                  <a:noFill/>
                                  <a:ln w="15875">
                                    <a:solidFill>
                                      <a:srgbClr val="000000"/>
                                    </a:solidFill>
                                    <a:prstDash val="sysDot"/>
                                    <a:round/>
                                    <a:headEnd/>
                                    <a:tailEnd/>
                                  </a:ln>
                                  <a:extLst>
                                    <a:ext uri="{909E8E84-426E-40DD-AFC4-6F175D3DCCD1}">
                                      <a14:hiddenFill xmlns:a14="http://schemas.microsoft.com/office/drawing/2010/main">
                                        <a:noFill/>
                                      </a14:hiddenFill>
                                    </a:ext>
                                  </a:extLst>
                                </wps:spPr>
                                <wps:bodyPr/>
                              </wps:wsp>
                            </wpg:grpSp>
                            <wps:wsp>
                              <wps:cNvPr id="736287142" name="Conector recto de flecha 736287142"/>
                              <wps:cNvCnPr>
                                <a:cxnSpLocks noChangeShapeType="1"/>
                              </wps:cNvCnPr>
                              <wps:spPr bwMode="auto">
                                <a:xfrm flipH="1" flipV="1">
                                  <a:off x="2660650" y="540385"/>
                                  <a:ext cx="5080" cy="456692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736287143" name="Cuadro de texto 736287143"/>
                              <wps:cNvSpPr txBox="1">
                                <a:spLocks noChangeArrowheads="1"/>
                              </wps:cNvSpPr>
                              <wps:spPr bwMode="auto">
                                <a:xfrm>
                                  <a:off x="1327785" y="0"/>
                                  <a:ext cx="2639695" cy="531495"/>
                                </a:xfrm>
                                <a:prstGeom prst="rect">
                                  <a:avLst/>
                                </a:prstGeom>
                                <a:gradFill rotWithShape="1">
                                  <a:gsLst>
                                    <a:gs pos="0">
                                      <a:srgbClr val="243F60">
                                        <a:gamma/>
                                        <a:shade val="46275"/>
                                        <a:invGamma/>
                                      </a:srgbClr>
                                    </a:gs>
                                    <a:gs pos="100000">
                                      <a:srgbClr val="243F60"/>
                                    </a:gs>
                                  </a:gsLst>
                                  <a:lin ang="5400000" scaled="1"/>
                                </a:gradFill>
                                <a:ln w="9525">
                                  <a:solidFill>
                                    <a:srgbClr val="243F60"/>
                                  </a:solidFill>
                                  <a:miter lim="800000"/>
                                  <a:headEnd/>
                                  <a:tailEnd/>
                                </a:ln>
                              </wps:spPr>
                              <wps:txbx>
                                <w:txbxContent>
                                  <w:p w14:paraId="6A1445FB" w14:textId="77777777" w:rsidR="0031168C" w:rsidRPr="00364DDB" w:rsidRDefault="0031168C" w:rsidP="008B0420">
                                    <w:pPr>
                                      <w:spacing w:before="160" w:after="160"/>
                                      <w:jc w:val="center"/>
                                      <w:rPr>
                                        <w:rFonts w:ascii="Arial Black" w:hAnsi="Arial Black"/>
                                      </w:rPr>
                                    </w:pPr>
                                    <w:r w:rsidRPr="00364DDB">
                                      <w:rPr>
                                        <w:rFonts w:ascii="Arial Black" w:hAnsi="Arial Black"/>
                                      </w:rPr>
                                      <w:t>ASAMBLEA DE SOCIOS</w:t>
                                    </w:r>
                                  </w:p>
                                </w:txbxContent>
                              </wps:txbx>
                              <wps:bodyPr rot="0" vert="horz" wrap="square" lIns="91440" tIns="45720" rIns="91440" bIns="45720" anchor="t" anchorCtr="0" upright="1">
                                <a:noAutofit/>
                              </wps:bodyPr>
                            </wps:wsp>
                            <wps:wsp>
                              <wps:cNvPr id="736287144" name="Cuadro de texto 736287144"/>
                              <wps:cNvSpPr txBox="1">
                                <a:spLocks noChangeArrowheads="1"/>
                              </wps:cNvSpPr>
                              <wps:spPr bwMode="auto">
                                <a:xfrm>
                                  <a:off x="1526540" y="824230"/>
                                  <a:ext cx="2272665" cy="531495"/>
                                </a:xfrm>
                                <a:prstGeom prst="rect">
                                  <a:avLst/>
                                </a:prstGeom>
                                <a:gradFill rotWithShape="1">
                                  <a:gsLst>
                                    <a:gs pos="0">
                                      <a:srgbClr val="365F91">
                                        <a:gamma/>
                                        <a:shade val="46275"/>
                                        <a:invGamma/>
                                      </a:srgbClr>
                                    </a:gs>
                                    <a:gs pos="100000">
                                      <a:srgbClr val="365F91"/>
                                    </a:gs>
                                  </a:gsLst>
                                  <a:lin ang="5400000" scaled="1"/>
                                </a:gradFill>
                                <a:ln w="9525">
                                  <a:solidFill>
                                    <a:srgbClr val="000000"/>
                                  </a:solidFill>
                                  <a:miter lim="800000"/>
                                  <a:headEnd/>
                                  <a:tailEnd/>
                                </a:ln>
                              </wps:spPr>
                              <wps:txbx>
                                <w:txbxContent>
                                  <w:p w14:paraId="26CD8CBF" w14:textId="77777777" w:rsidR="0031168C" w:rsidRPr="00364DDB" w:rsidRDefault="0031168C" w:rsidP="008B0420">
                                    <w:pPr>
                                      <w:spacing w:before="160" w:after="160"/>
                                      <w:jc w:val="center"/>
                                      <w:rPr>
                                        <w:rFonts w:ascii="Arial Black" w:hAnsi="Arial Black"/>
                                        <w:color w:val="FFFFFF"/>
                                        <w:lang w:val="es-PE"/>
                                      </w:rPr>
                                    </w:pPr>
                                    <w:r w:rsidRPr="00364DDB">
                                      <w:rPr>
                                        <w:rFonts w:ascii="Arial Black" w:hAnsi="Arial Black"/>
                                        <w:color w:val="FFFFFF"/>
                                        <w:lang w:val="es-PE"/>
                                      </w:rPr>
                                      <w:t>CONSEJO DIRECTIVO</w:t>
                                    </w:r>
                                  </w:p>
                                </w:txbxContent>
                              </wps:txbx>
                              <wps:bodyPr rot="0" vert="horz" wrap="square" lIns="91440" tIns="45720" rIns="91440" bIns="45720" anchor="t" anchorCtr="0" upright="1">
                                <a:noAutofit/>
                              </wps:bodyPr>
                            </wps:wsp>
                            <wps:wsp>
                              <wps:cNvPr id="736287145" name="Cuadro de texto 736287145"/>
                              <wps:cNvSpPr txBox="1">
                                <a:spLocks noChangeArrowheads="1"/>
                              </wps:cNvSpPr>
                              <wps:spPr bwMode="auto">
                                <a:xfrm>
                                  <a:off x="1526540" y="1635125"/>
                                  <a:ext cx="2272665" cy="496570"/>
                                </a:xfrm>
                                <a:prstGeom prst="rect">
                                  <a:avLst/>
                                </a:prstGeom>
                                <a:gradFill rotWithShape="1">
                                  <a:gsLst>
                                    <a:gs pos="0">
                                      <a:srgbClr val="3E6EA8">
                                        <a:gamma/>
                                        <a:shade val="46275"/>
                                        <a:invGamma/>
                                      </a:srgbClr>
                                    </a:gs>
                                    <a:gs pos="100000">
                                      <a:srgbClr val="3E6EA8"/>
                                    </a:gs>
                                  </a:gsLst>
                                  <a:lin ang="5400000" scaled="1"/>
                                </a:gradFill>
                                <a:ln w="9525">
                                  <a:solidFill>
                                    <a:srgbClr val="000000"/>
                                  </a:solidFill>
                                  <a:miter lim="800000"/>
                                  <a:headEnd/>
                                  <a:tailEnd/>
                                </a:ln>
                              </wps:spPr>
                              <wps:txbx>
                                <w:txbxContent>
                                  <w:p w14:paraId="369D37B4" w14:textId="77777777" w:rsidR="0031168C" w:rsidRPr="00364DDB" w:rsidRDefault="0031168C" w:rsidP="008B0420">
                                    <w:pPr>
                                      <w:jc w:val="center"/>
                                      <w:rPr>
                                        <w:rFonts w:ascii="Arial Black" w:hAnsi="Arial Black"/>
                                        <w:color w:val="FFFFFF"/>
                                        <w:lang w:val="es-PE"/>
                                      </w:rPr>
                                    </w:pPr>
                                    <w:r w:rsidRPr="00364DDB">
                                      <w:rPr>
                                        <w:rFonts w:ascii="Arial Black" w:hAnsi="Arial Black"/>
                                        <w:color w:val="FFFFFF"/>
                                        <w:lang w:val="es-PE"/>
                                      </w:rPr>
                                      <w:t>COMITÉ EJECUTIVO</w:t>
                                    </w:r>
                                  </w:p>
                                  <w:p w14:paraId="486ED6B2" w14:textId="77777777" w:rsidR="0031168C" w:rsidRPr="00364DDB" w:rsidRDefault="0031168C" w:rsidP="008B0420">
                                    <w:pPr>
                                      <w:jc w:val="center"/>
                                      <w:rPr>
                                        <w:rFonts w:ascii="Arial Black" w:hAnsi="Arial Black"/>
                                        <w:color w:val="FFFFFF"/>
                                        <w:sz w:val="14"/>
                                        <w:lang w:val="es-PE"/>
                                      </w:rPr>
                                    </w:pPr>
                                    <w:r w:rsidRPr="00364DDB">
                                      <w:rPr>
                                        <w:rFonts w:ascii="Arial Black" w:hAnsi="Arial Black"/>
                                        <w:color w:val="FFFFFF"/>
                                        <w:sz w:val="14"/>
                                        <w:lang w:val="es-PE"/>
                                      </w:rPr>
                                      <w:t>Integra Director Ejecutivo y miembros</w:t>
                                    </w:r>
                                  </w:p>
                                </w:txbxContent>
                              </wps:txbx>
                              <wps:bodyPr rot="0" vert="horz" wrap="square" lIns="91440" tIns="82800" rIns="91440" bIns="45720" anchor="t" anchorCtr="0" upright="1">
                                <a:noAutofit/>
                              </wps:bodyPr>
                            </wps:wsp>
                          </wpg:grpSp>
                        </wpg:grpSp>
                        <wps:wsp>
                          <wps:cNvPr id="736287146" name="AutoShape 49"/>
                          <wps:cNvCnPr>
                            <a:cxnSpLocks noChangeShapeType="1"/>
                          </wps:cNvCnPr>
                          <wps:spPr bwMode="auto">
                            <a:xfrm flipH="1">
                              <a:off x="0" y="5748142"/>
                              <a:ext cx="146304" cy="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anchor>
            </w:drawing>
          </mc:Choice>
          <mc:Fallback>
            <w:pict>
              <v:group w14:anchorId="352FC5D8" id="Grupo 668749611" o:spid="_x0000_s1026" style="position:absolute;margin-left:-27.75pt;margin-top:17.65pt;width:519.4pt;height:608.7pt;z-index:251661312" coordsize="65961,773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">
                <v:shapetype id="_x0000_t202" coordsize="21600,21600" o:spt="202" path="m,l,21600r21600,l21600,xe">
                  <v:stroke joinstyle="miter"/>
                  <v:path gradientshapeok="t" o:connecttype="rect"/>
                </v:shapetype>
                <v:shape id="Cuadro de texto 2" o:spid="_x0000_s1027" type="#_x0000_t202" style="position:absolute;top:54286;width:12115;height:5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" fillcolor="#b8cce4">
                  <v:fill color2="#dbe5f1" rotate="t" focus="100%" type="gradient"/>
                  <v:textbox inset=",1.3mm">
                    <w:txbxContent>
                      <w:p w14:paraId="4DB963BB" w14:textId="77777777" w:rsidR="0031168C" w:rsidRPr="00426C1F" w:rsidRDefault="0031168C" w:rsidP="008B0420">
                        <w:pPr>
                          <w:jc w:val="center"/>
                          <w:rPr>
                            <w:rFonts w:ascii="Arial Black" w:hAnsi="Arial Black"/>
                            <w:sz w:val="10"/>
                            <w:lang w:val="es-PE"/>
                          </w:rPr>
                        </w:pPr>
                        <w:r>
                          <w:rPr>
                            <w:rFonts w:ascii="Arial Black" w:hAnsi="Arial Black"/>
                            <w:sz w:val="18"/>
                            <w:lang w:val="es-PE"/>
                          </w:rPr>
                          <w:t>Área de Informática</w:t>
                        </w:r>
                      </w:p>
                    </w:txbxContent>
                  </v:textbox>
                </v:shape>
                <v:group id="Grupo 668749613" o:spid="_x0000_s1028" style="position:absolute;left:12033;width:53928;height:77304" coordsize="53928,77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">
                  <v:group id="Grupo 668749615" o:spid="_x0000_s1029" style="position:absolute;left:543;width:53385;height:77304" coordsize="53384,77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">
                    <v:group id="Grupo 668749616" o:spid="_x0000_s1030" style="position:absolute;left:857;top:31146;width:51549;height:46158" coordsize="51549,46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">
                      <v:group id="Grupo 668749617" o:spid="_x0000_s1031" style="position:absolute;left:4978;width:41440;height:17665" coordorigin="2875,6824" coordsize="6526,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">
                        <v:group id="Group 14" o:spid="_x0000_s1032" style="position:absolute;left:2875;top:6824;width:4141;height:2782" coordorigin="2175,6880" coordsize="4141,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">
                          <v:shape id="Cuadro de texto 2" o:spid="_x0000_s1033" type="#_x0000_t202" style="position:absolute;left:2175;top:6880;width:1908;height: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" fillcolor="#455363">
                            <v:fill color2="#95b3d7" rotate="t" focus="100%" type="gradient"/>
                            <v:textbox inset=",2.3mm">
                              <w:txbxContent>
                                <w:p w14:paraId="5C33CC0E" w14:textId="77777777" w:rsidR="0031168C" w:rsidRPr="00072118" w:rsidRDefault="0031168C" w:rsidP="008B0420">
                                  <w:pPr>
                                    <w:jc w:val="center"/>
                                    <w:rPr>
                                      <w:rFonts w:ascii="Arial Black" w:hAnsi="Arial Black"/>
                                      <w:color w:val="FFFFFF"/>
                                      <w:sz w:val="18"/>
                                      <w:lang w:val="es-PE"/>
                                    </w:rPr>
                                  </w:pPr>
                                  <w:r w:rsidRPr="00072118">
                                    <w:rPr>
                                      <w:rFonts w:ascii="Arial Black" w:hAnsi="Arial Black"/>
                                      <w:color w:val="FFFFFF"/>
                                      <w:sz w:val="18"/>
                                      <w:lang w:val="es-PE"/>
                                    </w:rPr>
                                    <w:t xml:space="preserve">Unidad de </w:t>
                                  </w:r>
                                </w:p>
                                <w:p w14:paraId="4A282E18" w14:textId="77777777" w:rsidR="0031168C" w:rsidRPr="00072118" w:rsidRDefault="0031168C" w:rsidP="008B0420">
                                  <w:pPr>
                                    <w:jc w:val="center"/>
                                    <w:rPr>
                                      <w:rFonts w:ascii="Arial Black" w:hAnsi="Arial Black"/>
                                      <w:color w:val="FFFFFF"/>
                                      <w:sz w:val="10"/>
                                      <w:lang w:val="es-PE"/>
                                    </w:rPr>
                                  </w:pPr>
                                  <w:r w:rsidRPr="00072118">
                                    <w:rPr>
                                      <w:rFonts w:ascii="Arial Black" w:hAnsi="Arial Black"/>
                                      <w:color w:val="FFFFFF"/>
                                      <w:sz w:val="18"/>
                                      <w:lang w:val="es-PE"/>
                                    </w:rPr>
                                    <w:t>Administración</w:t>
                                  </w:r>
                                </w:p>
                              </w:txbxContent>
                            </v:textbox>
                          </v:shape>
                          <v:shape id="Cuadro de texto 2" o:spid="_x0000_s1034" type="#_x0000_t202" style="position:absolute;left:2175;top:7858;width:1908;height: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" fillcolor="#455363">
                            <v:fill color2="#95b3d7" rotate="t" focus="100%" type="gradient"/>
                            <v:textbox inset=",2.3mm">
                              <w:txbxContent>
                                <w:p w14:paraId="027D35F9" w14:textId="77777777" w:rsidR="0031168C" w:rsidRPr="00072118" w:rsidRDefault="0031168C" w:rsidP="008B0420">
                                  <w:pPr>
                                    <w:jc w:val="center"/>
                                    <w:rPr>
                                      <w:rFonts w:ascii="Arial Black" w:hAnsi="Arial Black"/>
                                      <w:color w:val="FFFFFF"/>
                                      <w:sz w:val="10"/>
                                      <w:lang w:val="es-PE"/>
                                    </w:rPr>
                                  </w:pPr>
                                  <w:r w:rsidRPr="00072118">
                                    <w:rPr>
                                      <w:rFonts w:ascii="Arial Black" w:hAnsi="Arial Black"/>
                                      <w:color w:val="FFFFFF"/>
                                      <w:sz w:val="18"/>
                                      <w:lang w:val="es-PE"/>
                                    </w:rPr>
                                    <w:t>Cartografía e impresiones</w:t>
                                  </w:r>
                                </w:p>
                              </w:txbxContent>
                            </v:textbox>
                          </v:shape>
                          <v:shape id="Cuadro de texto 2" o:spid="_x0000_s1035" type="#_x0000_t202" style="position:absolute;left:2175;top:8880;width:1908;height: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" fillcolor="#95b3d7">
                            <v:fill color2="#b8cce4" rotate="t" focus="100%" type="gradient"/>
                            <v:textbox inset=",2.3mm">
                              <w:txbxContent>
                                <w:p w14:paraId="188C5079" w14:textId="77777777" w:rsidR="0031168C" w:rsidRPr="00072118" w:rsidRDefault="0031168C" w:rsidP="008B0420">
                                  <w:pPr>
                                    <w:jc w:val="center"/>
                                    <w:rPr>
                                      <w:rFonts w:ascii="Arial Black" w:hAnsi="Arial Black"/>
                                      <w:color w:val="000000"/>
                                      <w:sz w:val="10"/>
                                      <w:lang w:val="es-PE"/>
                                    </w:rPr>
                                  </w:pPr>
                                  <w:r w:rsidRPr="00072118">
                                    <w:rPr>
                                      <w:rFonts w:ascii="Arial Black" w:hAnsi="Arial Black"/>
                                      <w:color w:val="000000"/>
                                      <w:sz w:val="18"/>
                                      <w:lang w:val="es-PE"/>
                                    </w:rPr>
                                    <w:t>Informática y procesamiento</w:t>
                                  </w:r>
                                </w:p>
                              </w:txbxContent>
                            </v:textbox>
                          </v:shape>
                          <v:shapetype id="_x0000_t32" coordsize="21600,21600" o:spt="32" o:oned="t" path="m,l21600,21600e" filled="f">
                            <v:path arrowok="t" fillok="f" o:connecttype="none"/>
                            <o:lock v:ext="edit" shapetype="t"/>
                          </v:shapetype>
                          <v:shape id="AutoShape 18" o:spid="_x0000_s1036" type="#_x0000_t32" style="position:absolute;left:4072;top:7276;width:468;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" strokeweight="1.25pt"/>
                          <v:shape id="AutoShape 19" o:spid="_x0000_s1037" type="#_x0000_t32" style="position:absolute;left:4083;top:8246;width:2233;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" strokeweight="1.25pt"/>
                          <v:shape id="AutoShape 20" o:spid="_x0000_s1038" type="#_x0000_t32" style="position:absolute;left:4072;top:9259;width:468;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" strokeweight="1.25pt"/>
                          <v:shape id="AutoShape 21" o:spid="_x0000_s1039" type="#_x0000_t32" style="position:absolute;left:4540;top:7263;width:11;height:199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" strokeweight="1.25pt"/>
                        </v:group>
                        <v:group id="Group 22" o:spid="_x0000_s1040" style="position:absolute;left:7025;top:7193;width:2376;height:1999" coordorigin="7025,7193" coordsize="2376,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">
                          <v:shape id="Cuadro de texto 2" o:spid="_x0000_s1041" type="#_x0000_t202" style="position:absolute;left:7493;top:8410;width:1908;height: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" fillcolor="#95b3d7">
                            <v:fill color2="#b8cce4" rotate="t" focus="100%" type="gradient"/>
                            <v:textbox inset=",2.3mm">
                              <w:txbxContent>
                                <w:p w14:paraId="59F80295" w14:textId="77777777" w:rsidR="0031168C" w:rsidRPr="00072118" w:rsidRDefault="0031168C" w:rsidP="008B0420">
                                  <w:pPr>
                                    <w:jc w:val="center"/>
                                    <w:rPr>
                                      <w:rFonts w:ascii="Arial Black" w:hAnsi="Arial Black"/>
                                      <w:color w:val="000000"/>
                                      <w:sz w:val="10"/>
                                      <w:lang w:val="es-PE"/>
                                    </w:rPr>
                                  </w:pPr>
                                  <w:r w:rsidRPr="00072118">
                                    <w:rPr>
                                      <w:rFonts w:ascii="Arial Black" w:hAnsi="Arial Black"/>
                                      <w:color w:val="000000"/>
                                      <w:sz w:val="18"/>
                                      <w:lang w:val="es-PE"/>
                                    </w:rPr>
                                    <w:t>Ingeniería</w:t>
                                  </w:r>
                                </w:p>
                              </w:txbxContent>
                            </v:textbox>
                          </v:shape>
                          <v:shape id="Cuadro de texto 2" o:spid="_x0000_s1042" type="#_x0000_t202" style="position:absolute;left:7493;top:7193;width:1908;height: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" fillcolor="#455363">
                            <v:fill color2="#95b3d7" rotate="t" focus="100%" type="gradient"/>
                            <v:textbox inset=",2.3mm">
                              <w:txbxContent>
                                <w:p w14:paraId="1A87E9B2" w14:textId="77777777" w:rsidR="0031168C" w:rsidRPr="00072118" w:rsidRDefault="0031168C" w:rsidP="008B0420">
                                  <w:pPr>
                                    <w:jc w:val="center"/>
                                    <w:rPr>
                                      <w:rFonts w:ascii="Arial Black" w:hAnsi="Arial Black"/>
                                      <w:color w:val="FFFFFF"/>
                                      <w:sz w:val="10"/>
                                      <w:lang w:val="es-PE"/>
                                    </w:rPr>
                                  </w:pPr>
                                  <w:r w:rsidRPr="00072118">
                                    <w:rPr>
                                      <w:rFonts w:ascii="Arial Black" w:hAnsi="Arial Black"/>
                                      <w:color w:val="FFFFFF"/>
                                      <w:sz w:val="18"/>
                                      <w:lang w:val="es-PE"/>
                                    </w:rPr>
                                    <w:t>Asamblea de trabajadores</w:t>
                                  </w:r>
                                </w:p>
                              </w:txbxContent>
                            </v:textbox>
                          </v:shape>
                          <v:shape id="AutoShape 25" o:spid="_x0000_s1043" type="#_x0000_t32" style="position:absolute;left:7025;top:7582;width:468;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" strokeweight="1.25pt"/>
                          <v:shape id="AutoShape 26" o:spid="_x0000_s1044" type="#_x0000_t32" style="position:absolute;left:7026;top:8805;width:468;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" strokeweight="1.25pt"/>
                          <v:shape id="AutoShape 27" o:spid="_x0000_s1045" type="#_x0000_t32" style="position:absolute;left:7036;top:7583;width:0;height:12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" strokeweight="1.25pt"/>
                        </v:group>
                      </v:group>
                      <v:group id="Grupo 1482318752" o:spid="_x0000_s1046" style="position:absolute;top:19919;width:51549;height:26239" coordorigin="2091,10035" coordsize="8118,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">
                        <v:group id="Group 29" o:spid="_x0000_s1047" style="position:absolute;left:2091;top:10035;width:8118;height:4132" coordorigin="2175,10117" coordsize="8118,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">
                          <v:shape id="Cuadro de texto 2" o:spid="_x0000_s1048" type="#_x0000_t202" style="position:absolute;left:2175;top:10575;width:1908;height: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" fillcolor="#b8cce4">
                            <v:fill color2="#dbe5f1" rotate="t" focus="100%" type="gradient"/>
                            <v:textbox inset=",1.3mm">
                              <w:txbxContent>
                                <w:p w14:paraId="6B1D03CA" w14:textId="77777777" w:rsidR="0031168C" w:rsidRPr="00426C1F" w:rsidRDefault="0031168C" w:rsidP="008B0420">
                                  <w:pPr>
                                    <w:jc w:val="center"/>
                                    <w:rPr>
                                      <w:rFonts w:ascii="Arial Black" w:hAnsi="Arial Black"/>
                                      <w:sz w:val="10"/>
                                      <w:lang w:val="es-PE"/>
                                    </w:rPr>
                                  </w:pPr>
                                  <w:r>
                                    <w:rPr>
                                      <w:rFonts w:ascii="Arial Black" w:hAnsi="Arial Black"/>
                                      <w:sz w:val="18"/>
                                      <w:lang w:val="es-PE"/>
                                    </w:rPr>
                                    <w:t>Unidad de difusión y de servicios</w:t>
                                  </w:r>
                                </w:p>
                              </w:txbxContent>
                            </v:textbox>
                          </v:shape>
                          <v:shape id="Cuadro de texto 2" o:spid="_x0000_s1049" type="#_x0000_t202" style="position:absolute;left:4245;top:10575;width:1908;height: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" fillcolor="#b8cce4">
                            <v:fill color2="#dbe5f1" rotate="t" focus="100%" type="gradient"/>
                            <v:textbox inset=",1.3mm">
                              <w:txbxContent>
                                <w:p w14:paraId="53274A14" w14:textId="77777777" w:rsidR="0031168C" w:rsidRPr="00426C1F" w:rsidRDefault="0031168C" w:rsidP="008B0420">
                                  <w:pPr>
                                    <w:jc w:val="center"/>
                                    <w:rPr>
                                      <w:rFonts w:ascii="Arial Black" w:hAnsi="Arial Black"/>
                                      <w:sz w:val="10"/>
                                      <w:lang w:val="es-PE"/>
                                    </w:rPr>
                                  </w:pPr>
                                  <w:r>
                                    <w:rPr>
                                      <w:rFonts w:ascii="Arial Black" w:hAnsi="Arial Black"/>
                                      <w:sz w:val="18"/>
                                      <w:lang w:val="es-PE"/>
                                    </w:rPr>
                                    <w:t>Área Hábitat y Ciudadanía</w:t>
                                  </w:r>
                                </w:p>
                              </w:txbxContent>
                            </v:textbox>
                          </v:shape>
                          <v:shape id="Cuadro de texto 2" o:spid="_x0000_s1050" type="#_x0000_t202" style="position:absolute;left:6316;top:10575;width:1908;height: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" fillcolor="#b8cce4">
                            <v:fill color2="#dbe5f1" rotate="t" focus="100%" type="gradient"/>
                            <v:textbox inset=",1.3mm">
                              <w:txbxContent>
                                <w:p w14:paraId="2551B81C" w14:textId="77777777" w:rsidR="0031168C" w:rsidRPr="00426C1F" w:rsidRDefault="0031168C" w:rsidP="008B0420">
                                  <w:pPr>
                                    <w:jc w:val="center"/>
                                    <w:rPr>
                                      <w:rFonts w:ascii="Arial Black" w:hAnsi="Arial Black"/>
                                      <w:sz w:val="10"/>
                                      <w:lang w:val="es-PE"/>
                                    </w:rPr>
                                  </w:pPr>
                                  <w:r>
                                    <w:rPr>
                                      <w:rFonts w:ascii="Arial Black" w:hAnsi="Arial Black"/>
                                      <w:sz w:val="18"/>
                                      <w:lang w:val="es-PE"/>
                                    </w:rPr>
                                    <w:t>Área Seguridad Alimentaria</w:t>
                                  </w:r>
                                </w:p>
                              </w:txbxContent>
                            </v:textbox>
                          </v:shape>
                          <v:shape id="Cuadro de texto 2" o:spid="_x0000_s1051" type="#_x0000_t202" style="position:absolute;left:8385;top:10575;width:1908;height: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" fillcolor="#b8cce4">
                            <v:fill color2="#dbe5f1" rotate="t" focus="100%" type="gradient"/>
                            <v:textbox inset=",1.3mm">
                              <w:txbxContent>
                                <w:p w14:paraId="4B10D1A7" w14:textId="77777777" w:rsidR="0031168C" w:rsidRPr="00426C1F" w:rsidRDefault="0031168C" w:rsidP="008B0420">
                                  <w:pPr>
                                    <w:jc w:val="center"/>
                                    <w:rPr>
                                      <w:rFonts w:ascii="Arial Black" w:hAnsi="Arial Black"/>
                                      <w:sz w:val="10"/>
                                      <w:lang w:val="es-PE"/>
                                    </w:rPr>
                                  </w:pPr>
                                  <w:r>
                                    <w:rPr>
                                      <w:rFonts w:ascii="Arial Black" w:hAnsi="Arial Black"/>
                                      <w:sz w:val="18"/>
                                      <w:lang w:val="es-PE"/>
                                    </w:rPr>
                                    <w:t>Área Desarrollo Económico Local</w:t>
                                  </w:r>
                                </w:p>
                              </w:txbxContent>
                            </v:textbox>
                          </v:shape>
                          <v:shape id="Cuadro de texto 2" o:spid="_x0000_s1052" type="#_x0000_t202" style="position:absolute;left:2608;top:11939;width:7255;height: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" fillcolor="#dbe5f1">
                            <v:fill rotate="t" focus="100%" type="gradient"/>
                            <v:textbox inset=",2.3mm">
                              <w:txbxContent>
                                <w:p w14:paraId="5F47D872" w14:textId="77777777" w:rsidR="0031168C" w:rsidRPr="00072118" w:rsidRDefault="0031168C" w:rsidP="008B0420">
                                  <w:pPr>
                                    <w:jc w:val="center"/>
                                    <w:rPr>
                                      <w:rFonts w:ascii="Arial Black" w:hAnsi="Arial Black"/>
                                      <w:color w:val="000000"/>
                                      <w:sz w:val="16"/>
                                      <w:lang w:val="es-PE"/>
                                    </w:rPr>
                                  </w:pPr>
                                  <w:r w:rsidRPr="00072118">
                                    <w:rPr>
                                      <w:rFonts w:ascii="Arial Black" w:hAnsi="Arial Black"/>
                                      <w:color w:val="000000"/>
                                      <w:lang w:val="es-PE"/>
                                    </w:rPr>
                                    <w:t>P  R  O  Y  E  C  T  O  S</w:t>
                                  </w:r>
                                </w:p>
                              </w:txbxContent>
                            </v:textbox>
                          </v:shape>
                          <v:shape id="Cuadro de texto 2" o:spid="_x0000_s1053" type="#_x0000_t202" style="position:absolute;left:4203;top:13467;width:4055;height: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" fillcolor="#ecf1f8">
                            <v:fill rotate="t" focus="100%" type="gradient"/>
                            <v:textbox inset=",2.3mm">
                              <w:txbxContent>
                                <w:p w14:paraId="62477304" w14:textId="77777777" w:rsidR="0031168C" w:rsidRPr="006E0B37" w:rsidRDefault="0031168C" w:rsidP="008B0420">
                                  <w:pPr>
                                    <w:jc w:val="center"/>
                                    <w:rPr>
                                      <w:rFonts w:ascii="Arial Black" w:hAnsi="Arial Black"/>
                                      <w:color w:val="000000"/>
                                      <w:sz w:val="16"/>
                                      <w:lang w:val="es-PE"/>
                                    </w:rPr>
                                  </w:pPr>
                                  <w:r>
                                    <w:rPr>
                                      <w:rFonts w:ascii="Arial Black" w:hAnsi="Arial Black"/>
                                      <w:color w:val="000000"/>
                                      <w:lang w:val="es-PE"/>
                                    </w:rPr>
                                    <w:t>C O M I S I O N E S</w:t>
                                  </w:r>
                                </w:p>
                              </w:txbxContent>
                            </v:textbox>
                          </v:shape>
                          <v:shape id="AutoShape 36" o:spid="_x0000_s1054" type="#_x0000_t32" style="position:absolute;left:3110;top:10117;width:6249;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" strokeweight="1.25pt"/>
                          <v:shape id="AutoShape 37" o:spid="_x0000_s1055" type="#_x0000_t32" style="position:absolute;left:3140;top:10125;width:0;height:4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" strokeweight="1.25pt"/>
                          <v:shape id="AutoShape 38" o:spid="_x0000_s1056" type="#_x0000_t32" style="position:absolute;left:5209;top:10125;width:0;height:4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" strokeweight="1.25pt"/>
                          <v:shape id="AutoShape 39" o:spid="_x0000_s1057" type="#_x0000_t32" style="position:absolute;left:7276;top:10118;width:0;height:4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" strokeweight="1.25pt"/>
                          <v:shape id="AutoShape 40" o:spid="_x0000_s1058" type="#_x0000_t32" style="position:absolute;left:9345;top:10118;width:0;height:4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" strokeweight="1.25pt"/>
                          <v:shape id="AutoShape 41" o:spid="_x0000_s1059" type="#_x0000_t32" style="position:absolute;left:3140;top:11493;width:0;height:4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" strokeweight="1.25pt"/>
                          <v:shape id="AutoShape 42" o:spid="_x0000_s1060" type="#_x0000_t32" style="position:absolute;left:5209;top:11493;width:0;height:4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" strokeweight="1.25pt"/>
                          <v:shape id="AutoShape 43" o:spid="_x0000_s1061" type="#_x0000_t32" style="position:absolute;left:7276;top:11486;width:0;height:4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" strokeweight="1.25pt"/>
                          <v:shape id="AutoShape 44" o:spid="_x0000_s1062" type="#_x0000_t32" style="position:absolute;left:9345;top:11486;width:0;height:4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" strokeweight="1.25pt"/>
                          <v:shape id="AutoShape 45" o:spid="_x0000_s1063" type="#_x0000_t32" style="position:absolute;left:6235;top:12721;width:1;height:7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" strokeweight="1.25pt"/>
                        </v:group>
                        <v:group id="Group 46" o:spid="_x0000_s1064" style="position:absolute;left:2253;top:12256;width:7789;height:1565" coordorigin="2253,12224" coordsize="7789,1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">
                          <v:shape id="AutoShape 47" o:spid="_x0000_s1065" type="#_x0000_t32" style="position:absolute;left:2253;top:12239;width:27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" strokeweight="1.25pt"/>
                          <v:shape id="AutoShape 48" o:spid="_x0000_s1066" type="#_x0000_t32" style="position:absolute;left:9771;top:12244;width:27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" strokeweight="1.25pt"/>
                          <v:shape id="AutoShape 49" o:spid="_x0000_s1067" type="#_x0000_t32" style="position:absolute;left:2253;top:13770;width:185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" strokeweight="1.25pt"/>
                          <v:shape id="AutoShape 50" o:spid="_x0000_s1068" type="#_x0000_t32" style="position:absolute;left:2261;top:12224;width:0;height:15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" strokeweight="1.25pt"/>
                          <v:shape id="AutoShape 51" o:spid="_x0000_s1069" type="#_x0000_t32" style="position:absolute;left:8171;top:13773;width:185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" strokeweight="1.25pt"/>
                          <v:shape id="AutoShape 52" o:spid="_x0000_s1070" type="#_x0000_t32" style="position:absolute;left:10034;top:12230;width:0;height:15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" strokeweight="1.25pt"/>
                        </v:group>
                      </v:group>
                    </v:group>
                    <v:group id="Grupo 1482318778" o:spid="_x0000_s1071" style="position:absolute;width:53384;height:70351" coordsize="53384,70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">
                      <v:group id="Grupo 1482318779" o:spid="_x0000_s1072" style="position:absolute;top:10858;width:53384;height:59493" coordorigin="1953,4751" coordsize="8407,9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">
                        <v:shape id="AutoShape 3" o:spid="_x0000_s1073" type="#_x0000_t32" style="position:absolute;left:3876;top:4756;width:4517;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" strokeweight="1.25pt">
                          <v:stroke dashstyle="1 1"/>
                        </v:shape>
                        <v:shape id="AutoShape 4" o:spid="_x0000_s1074" type="#_x0000_t32" style="position:absolute;left:3876;top:6015;width:4517;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" strokeweight="1.25pt">
                          <v:stroke dashstyle="1 1"/>
                        </v:shape>
                        <v:shape id="AutoShape 5" o:spid="_x0000_s1075" type="#_x0000_t32" style="position:absolute;left:1985;top:14119;width:27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" strokeweight="1.25pt">
                          <v:stroke dashstyle="1 1"/>
                        </v:shape>
                        <v:shape id="AutoShape 6" o:spid="_x0000_s1076" type="#_x0000_t32" style="position:absolute;left:10042;top:14119;width:318;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" strokeweight="1.25pt">
                          <v:stroke dashstyle="1 1"/>
                        </v:shape>
                        <v:shape id="AutoShape 7" o:spid="_x0000_s1077" type="#_x0000_t32" style="position:absolute;left:1953;top:5363;width:1;height:87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" strokeweight="1.25pt">
                          <v:stroke dashstyle="1 1"/>
                        </v:shape>
                        <v:shape id="AutoShape 8" o:spid="_x0000_s1078" type="#_x0000_t32" style="position:absolute;left:3876;top:4756;width:1;height:12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" strokeweight="1.25pt">
                          <v:stroke dashstyle="1 1"/>
                        </v:shape>
                        <v:shape id="AutoShape 9" o:spid="_x0000_s1079" type="#_x0000_t32" style="position:absolute;left:8392;top:4751;width:1;height:12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" strokeweight="1.25pt">
                          <v:stroke dashstyle="1 1"/>
                        </v:shape>
                        <v:shape id="AutoShape 10" o:spid="_x0000_s1080" type="#_x0000_t32" style="position:absolute;left:1954;top:5362;width:1912;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" strokeweight="1.25pt">
                          <v:stroke dashstyle="1 1"/>
                        </v:shape>
                        <v:shape id="AutoShape 11" o:spid="_x0000_s1081" type="#_x0000_t32" style="position:absolute;left:10359;top:5361;width:1;height:87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" strokeweight="1.25pt">
                          <v:stroke dashstyle="1 1"/>
                        </v:shape>
                        <v:shape id="AutoShape 12" o:spid="_x0000_s1082" type="#_x0000_t32" style="position:absolute;left:8392;top:5361;width:1968;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" strokeweight="1.25pt">
                          <v:stroke dashstyle="1 1"/>
                        </v:shape>
                      </v:group>
                      <v:shape id="Conector recto de flecha 736287142" o:spid="_x0000_s1083" type="#_x0000_t32" style="position:absolute;left:26606;top:5403;width:51;height:4567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" strokeweight="1.25pt"/>
                      <v:shape id="Cuadro de texto 736287143" o:spid="_x0000_s1084" type="#_x0000_t202" style="position:absolute;left:13277;width:26397;height:5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" fillcolor="#111d2c" strokecolor="#243f60">
                        <v:fill color2="#243f60" rotate="t" focus="100%" type="gradient"/>
                        <v:textbox>
                          <w:txbxContent>
                            <w:p w14:paraId="6A1445FB" w14:textId="77777777" w:rsidR="0031168C" w:rsidRPr="00364DDB" w:rsidRDefault="0031168C" w:rsidP="008B0420">
                              <w:pPr>
                                <w:spacing w:before="160" w:after="160"/>
                                <w:jc w:val="center"/>
                                <w:rPr>
                                  <w:rFonts w:ascii="Arial Black" w:hAnsi="Arial Black"/>
                                </w:rPr>
                              </w:pPr>
                              <w:r w:rsidRPr="00364DDB">
                                <w:rPr>
                                  <w:rFonts w:ascii="Arial Black" w:hAnsi="Arial Black"/>
                                </w:rPr>
                                <w:t>ASAMBLEA DE SOCIOS</w:t>
                              </w:r>
                            </w:p>
                          </w:txbxContent>
                        </v:textbox>
                      </v:shape>
                      <v:shape id="Cuadro de texto 736287144" o:spid="_x0000_s1085" type="#_x0000_t202" style="position:absolute;left:15265;top:8242;width:22727;height:5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" fillcolor="#192c43">
                        <v:fill color2="#365f91" rotate="t" focus="100%" type="gradient"/>
                        <v:textbox>
                          <w:txbxContent>
                            <w:p w14:paraId="26CD8CBF" w14:textId="77777777" w:rsidR="0031168C" w:rsidRPr="00364DDB" w:rsidRDefault="0031168C" w:rsidP="008B0420">
                              <w:pPr>
                                <w:spacing w:before="160" w:after="160"/>
                                <w:jc w:val="center"/>
                                <w:rPr>
                                  <w:rFonts w:ascii="Arial Black" w:hAnsi="Arial Black"/>
                                  <w:color w:val="FFFFFF"/>
                                  <w:lang w:val="es-PE"/>
                                </w:rPr>
                              </w:pPr>
                              <w:r w:rsidRPr="00364DDB">
                                <w:rPr>
                                  <w:rFonts w:ascii="Arial Black" w:hAnsi="Arial Black"/>
                                  <w:color w:val="FFFFFF"/>
                                  <w:lang w:val="es-PE"/>
                                </w:rPr>
                                <w:t>CONSEJO DIRECTIVO</w:t>
                              </w:r>
                            </w:p>
                          </w:txbxContent>
                        </v:textbox>
                      </v:shape>
                      <v:shape id="Cuadro de texto 736287145" o:spid="_x0000_s1086" type="#_x0000_t202" style="position:absolute;left:15265;top:16351;width:22727;height:4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" fillcolor="#1d334e">
                        <v:fill color2="#3e6ea8" rotate="t" focus="100%" type="gradient"/>
                        <v:textbox inset=",2.3mm">
                          <w:txbxContent>
                            <w:p w14:paraId="369D37B4" w14:textId="77777777" w:rsidR="0031168C" w:rsidRPr="00364DDB" w:rsidRDefault="0031168C" w:rsidP="008B0420">
                              <w:pPr>
                                <w:jc w:val="center"/>
                                <w:rPr>
                                  <w:rFonts w:ascii="Arial Black" w:hAnsi="Arial Black"/>
                                  <w:color w:val="FFFFFF"/>
                                  <w:lang w:val="es-PE"/>
                                </w:rPr>
                              </w:pPr>
                              <w:r w:rsidRPr="00364DDB">
                                <w:rPr>
                                  <w:rFonts w:ascii="Arial Black" w:hAnsi="Arial Black"/>
                                  <w:color w:val="FFFFFF"/>
                                  <w:lang w:val="es-PE"/>
                                </w:rPr>
                                <w:t>COMITÉ EJECUTIVO</w:t>
                              </w:r>
                            </w:p>
                            <w:p w14:paraId="486ED6B2" w14:textId="77777777" w:rsidR="0031168C" w:rsidRPr="00364DDB" w:rsidRDefault="0031168C" w:rsidP="008B0420">
                              <w:pPr>
                                <w:jc w:val="center"/>
                                <w:rPr>
                                  <w:rFonts w:ascii="Arial Black" w:hAnsi="Arial Black"/>
                                  <w:color w:val="FFFFFF"/>
                                  <w:sz w:val="14"/>
                                  <w:lang w:val="es-PE"/>
                                </w:rPr>
                              </w:pPr>
                              <w:r w:rsidRPr="00364DDB">
                                <w:rPr>
                                  <w:rFonts w:ascii="Arial Black" w:hAnsi="Arial Black"/>
                                  <w:color w:val="FFFFFF"/>
                                  <w:sz w:val="14"/>
                                  <w:lang w:val="es-PE"/>
                                </w:rPr>
                                <w:t>Integra Director Ejecutivo y miembros</w:t>
                              </w:r>
                            </w:p>
                          </w:txbxContent>
                        </v:textbox>
                      </v:shape>
                    </v:group>
                  </v:group>
                  <v:shape id="AutoShape 49" o:spid="_x0000_s1087" type="#_x0000_t32" style="position:absolute;top:57481;width:146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" strokeweight="1.25pt"/>
                </v:group>
              </v:group>
            </w:pict>
          </mc:Fallback>
        </mc:AlternateContent>
      </w:r>
    </w:p>
    <w:p w14:paraId="574B6391" w14:textId="0237A897" w:rsidR="008B0420" w:rsidRDefault="008B0420" w:rsidP="00983B8C">
      <w:pPr>
        <w:spacing w:line="360" w:lineRule="auto"/>
        <w:rPr>
          <w:sz w:val="24"/>
        </w:rPr>
      </w:pPr>
    </w:p>
    <w:p w14:paraId="2C4B6673" w14:textId="22944F09" w:rsidR="008B0420" w:rsidRDefault="008B0420" w:rsidP="00983B8C">
      <w:pPr>
        <w:spacing w:line="360" w:lineRule="auto"/>
        <w:rPr>
          <w:sz w:val="24"/>
        </w:rPr>
      </w:pPr>
    </w:p>
    <w:p w14:paraId="65839C5D" w14:textId="037729CF" w:rsidR="008B0420" w:rsidRDefault="008B0420" w:rsidP="00983B8C">
      <w:pPr>
        <w:spacing w:line="360" w:lineRule="auto"/>
        <w:rPr>
          <w:sz w:val="24"/>
        </w:rPr>
      </w:pPr>
    </w:p>
    <w:p w14:paraId="705EE0E7" w14:textId="02E6F462" w:rsidR="008B0420" w:rsidRDefault="008B0420" w:rsidP="00983B8C">
      <w:pPr>
        <w:spacing w:line="360" w:lineRule="auto"/>
        <w:rPr>
          <w:sz w:val="24"/>
        </w:rPr>
      </w:pPr>
    </w:p>
    <w:p w14:paraId="713A0DD1" w14:textId="5B31104D" w:rsidR="008B0420" w:rsidRDefault="008B0420" w:rsidP="00983B8C">
      <w:pPr>
        <w:spacing w:line="360" w:lineRule="auto"/>
        <w:rPr>
          <w:sz w:val="24"/>
        </w:rPr>
      </w:pPr>
    </w:p>
    <w:p w14:paraId="044B30D2" w14:textId="77777777" w:rsidR="008B0420" w:rsidRPr="00983B8C" w:rsidRDefault="008B0420" w:rsidP="00983B8C">
      <w:pPr>
        <w:spacing w:line="360" w:lineRule="auto"/>
        <w:rPr>
          <w:sz w:val="24"/>
        </w:rPr>
      </w:pPr>
    </w:p>
    <w:p w14:paraId="55EAC5F4" w14:textId="77CD9B05" w:rsidR="00BA5D2E" w:rsidRDefault="00BA5D2E" w:rsidP="00BA5D2E">
      <w:pPr>
        <w:pStyle w:val="Textoindependiente"/>
        <w:keepNext/>
        <w:spacing w:before="1" w:line="360" w:lineRule="auto"/>
        <w:jc w:val="both"/>
        <w:rPr>
          <w:rFonts w:ascii="Arial Black" w:hAnsi="Arial Black"/>
          <w:sz w:val="18"/>
          <w:szCs w:val="22"/>
          <w:lang w:val="es-PE"/>
        </w:rPr>
      </w:pPr>
    </w:p>
    <w:p w14:paraId="25C0F805" w14:textId="4418AB9B" w:rsidR="008B0420" w:rsidRDefault="008B0420" w:rsidP="00BA5D2E">
      <w:pPr>
        <w:pStyle w:val="Textoindependiente"/>
        <w:keepNext/>
        <w:spacing w:before="1" w:line="360" w:lineRule="auto"/>
        <w:jc w:val="both"/>
        <w:rPr>
          <w:rFonts w:ascii="Arial Black" w:hAnsi="Arial Black"/>
          <w:sz w:val="18"/>
          <w:szCs w:val="22"/>
          <w:lang w:val="es-PE"/>
        </w:rPr>
      </w:pPr>
    </w:p>
    <w:p w14:paraId="017C352D" w14:textId="2A3B3C3F" w:rsidR="008B0420" w:rsidRDefault="008B0420" w:rsidP="00BA5D2E">
      <w:pPr>
        <w:pStyle w:val="Textoindependiente"/>
        <w:keepNext/>
        <w:spacing w:before="1" w:line="360" w:lineRule="auto"/>
        <w:jc w:val="both"/>
        <w:rPr>
          <w:rFonts w:ascii="Arial Black" w:hAnsi="Arial Black"/>
          <w:sz w:val="18"/>
          <w:szCs w:val="22"/>
          <w:lang w:val="es-PE"/>
        </w:rPr>
      </w:pPr>
    </w:p>
    <w:p w14:paraId="0BBE4DE0" w14:textId="1BA7A1B1" w:rsidR="008B0420" w:rsidRDefault="008B0420" w:rsidP="00BA5D2E">
      <w:pPr>
        <w:pStyle w:val="Textoindependiente"/>
        <w:keepNext/>
        <w:spacing w:before="1" w:line="360" w:lineRule="auto"/>
        <w:jc w:val="both"/>
        <w:rPr>
          <w:rFonts w:ascii="Arial Black" w:hAnsi="Arial Black"/>
          <w:sz w:val="18"/>
          <w:szCs w:val="22"/>
          <w:lang w:val="es-PE"/>
        </w:rPr>
      </w:pPr>
    </w:p>
    <w:p w14:paraId="08F2C5B1" w14:textId="6A7E9A45" w:rsidR="008B0420" w:rsidRDefault="008B0420" w:rsidP="00BA5D2E">
      <w:pPr>
        <w:pStyle w:val="Textoindependiente"/>
        <w:keepNext/>
        <w:spacing w:before="1" w:line="360" w:lineRule="auto"/>
        <w:jc w:val="both"/>
        <w:rPr>
          <w:rFonts w:ascii="Arial Black" w:hAnsi="Arial Black"/>
          <w:sz w:val="18"/>
          <w:szCs w:val="22"/>
          <w:lang w:val="es-PE"/>
        </w:rPr>
      </w:pPr>
    </w:p>
    <w:p w14:paraId="15F130D8" w14:textId="17874C9F" w:rsidR="008B0420" w:rsidRDefault="008B0420" w:rsidP="00BA5D2E">
      <w:pPr>
        <w:pStyle w:val="Textoindependiente"/>
        <w:keepNext/>
        <w:spacing w:before="1" w:line="360" w:lineRule="auto"/>
        <w:jc w:val="both"/>
        <w:rPr>
          <w:rFonts w:ascii="Arial Black" w:hAnsi="Arial Black"/>
          <w:sz w:val="18"/>
          <w:szCs w:val="22"/>
          <w:lang w:val="es-PE"/>
        </w:rPr>
      </w:pPr>
    </w:p>
    <w:p w14:paraId="7119A0BC" w14:textId="1A8EE3B3" w:rsidR="008B0420" w:rsidRDefault="008B0420" w:rsidP="00BA5D2E">
      <w:pPr>
        <w:pStyle w:val="Textoindependiente"/>
        <w:keepNext/>
        <w:spacing w:before="1" w:line="360" w:lineRule="auto"/>
        <w:jc w:val="both"/>
        <w:rPr>
          <w:rFonts w:ascii="Arial Black" w:hAnsi="Arial Black"/>
          <w:sz w:val="18"/>
          <w:szCs w:val="22"/>
          <w:lang w:val="es-PE"/>
        </w:rPr>
      </w:pPr>
    </w:p>
    <w:p w14:paraId="1E4F4E9A" w14:textId="23F905C5" w:rsidR="008B0420" w:rsidRDefault="008B0420" w:rsidP="00BA5D2E">
      <w:pPr>
        <w:pStyle w:val="Textoindependiente"/>
        <w:keepNext/>
        <w:spacing w:before="1" w:line="360" w:lineRule="auto"/>
        <w:jc w:val="both"/>
        <w:rPr>
          <w:rFonts w:ascii="Arial Black" w:hAnsi="Arial Black"/>
          <w:sz w:val="18"/>
          <w:szCs w:val="22"/>
          <w:lang w:val="es-PE"/>
        </w:rPr>
      </w:pPr>
    </w:p>
    <w:p w14:paraId="1C4C0632" w14:textId="53A1214E" w:rsidR="008B0420" w:rsidRDefault="008B0420" w:rsidP="00BA5D2E">
      <w:pPr>
        <w:pStyle w:val="Textoindependiente"/>
        <w:keepNext/>
        <w:spacing w:before="1" w:line="360" w:lineRule="auto"/>
        <w:jc w:val="both"/>
        <w:rPr>
          <w:rFonts w:ascii="Arial Black" w:hAnsi="Arial Black"/>
          <w:sz w:val="18"/>
          <w:szCs w:val="22"/>
          <w:lang w:val="es-PE"/>
        </w:rPr>
      </w:pPr>
    </w:p>
    <w:p w14:paraId="67878C7E" w14:textId="2DAF45E0" w:rsidR="008B0420" w:rsidRDefault="008B0420" w:rsidP="00BA5D2E">
      <w:pPr>
        <w:pStyle w:val="Textoindependiente"/>
        <w:keepNext/>
        <w:spacing w:before="1" w:line="360" w:lineRule="auto"/>
        <w:jc w:val="both"/>
        <w:rPr>
          <w:rFonts w:ascii="Arial Black" w:hAnsi="Arial Black"/>
          <w:sz w:val="18"/>
          <w:szCs w:val="22"/>
          <w:lang w:val="es-PE"/>
        </w:rPr>
      </w:pPr>
    </w:p>
    <w:p w14:paraId="381880B6" w14:textId="4AEA6CD7" w:rsidR="008B0420" w:rsidRDefault="008B0420" w:rsidP="00BA5D2E">
      <w:pPr>
        <w:pStyle w:val="Textoindependiente"/>
        <w:keepNext/>
        <w:spacing w:before="1" w:line="360" w:lineRule="auto"/>
        <w:jc w:val="both"/>
        <w:rPr>
          <w:rFonts w:ascii="Arial Black" w:hAnsi="Arial Black"/>
          <w:sz w:val="18"/>
          <w:szCs w:val="22"/>
          <w:lang w:val="es-PE"/>
        </w:rPr>
      </w:pPr>
    </w:p>
    <w:p w14:paraId="1E5E52BE" w14:textId="5AA3392C" w:rsidR="008B0420" w:rsidRDefault="008B0420" w:rsidP="00BA5D2E">
      <w:pPr>
        <w:pStyle w:val="Textoindependiente"/>
        <w:keepNext/>
        <w:spacing w:before="1" w:line="360" w:lineRule="auto"/>
        <w:jc w:val="both"/>
        <w:rPr>
          <w:rFonts w:ascii="Arial Black" w:hAnsi="Arial Black"/>
          <w:sz w:val="18"/>
          <w:szCs w:val="22"/>
          <w:lang w:val="es-PE"/>
        </w:rPr>
      </w:pPr>
    </w:p>
    <w:p w14:paraId="6C2426E2" w14:textId="64613048" w:rsidR="008B0420" w:rsidRDefault="008B0420" w:rsidP="00BA5D2E">
      <w:pPr>
        <w:pStyle w:val="Textoindependiente"/>
        <w:keepNext/>
        <w:spacing w:before="1" w:line="360" w:lineRule="auto"/>
        <w:jc w:val="both"/>
        <w:rPr>
          <w:rFonts w:ascii="Arial Black" w:hAnsi="Arial Black"/>
          <w:sz w:val="18"/>
          <w:szCs w:val="22"/>
          <w:lang w:val="es-PE"/>
        </w:rPr>
      </w:pPr>
    </w:p>
    <w:p w14:paraId="74064076" w14:textId="52C41135" w:rsidR="008B0420" w:rsidRDefault="008B0420" w:rsidP="00BA5D2E">
      <w:pPr>
        <w:pStyle w:val="Textoindependiente"/>
        <w:keepNext/>
        <w:spacing w:before="1" w:line="360" w:lineRule="auto"/>
        <w:jc w:val="both"/>
        <w:rPr>
          <w:rFonts w:ascii="Arial Black" w:hAnsi="Arial Black"/>
          <w:sz w:val="18"/>
          <w:szCs w:val="22"/>
          <w:lang w:val="es-PE"/>
        </w:rPr>
      </w:pPr>
    </w:p>
    <w:p w14:paraId="46D4F432" w14:textId="0A70899B" w:rsidR="008B0420" w:rsidRDefault="008B0420" w:rsidP="00BA5D2E">
      <w:pPr>
        <w:pStyle w:val="Textoindependiente"/>
        <w:keepNext/>
        <w:spacing w:before="1" w:line="360" w:lineRule="auto"/>
        <w:jc w:val="both"/>
        <w:rPr>
          <w:rFonts w:ascii="Arial Black" w:hAnsi="Arial Black"/>
          <w:sz w:val="18"/>
          <w:szCs w:val="22"/>
          <w:lang w:val="es-PE"/>
        </w:rPr>
      </w:pPr>
    </w:p>
    <w:p w14:paraId="1A5BA2FA" w14:textId="0D69A6BF" w:rsidR="008B0420" w:rsidRDefault="008B0420" w:rsidP="00BA5D2E">
      <w:pPr>
        <w:pStyle w:val="Textoindependiente"/>
        <w:keepNext/>
        <w:spacing w:before="1" w:line="360" w:lineRule="auto"/>
        <w:jc w:val="both"/>
        <w:rPr>
          <w:rFonts w:ascii="Arial Black" w:hAnsi="Arial Black"/>
          <w:sz w:val="18"/>
          <w:szCs w:val="22"/>
          <w:lang w:val="es-PE"/>
        </w:rPr>
      </w:pPr>
    </w:p>
    <w:p w14:paraId="292EA0F0" w14:textId="07365846" w:rsidR="008B0420" w:rsidRDefault="008B0420" w:rsidP="00BA5D2E">
      <w:pPr>
        <w:pStyle w:val="Textoindependiente"/>
        <w:keepNext/>
        <w:spacing w:before="1" w:line="360" w:lineRule="auto"/>
        <w:jc w:val="both"/>
        <w:rPr>
          <w:rFonts w:ascii="Arial Black" w:hAnsi="Arial Black"/>
          <w:sz w:val="18"/>
          <w:szCs w:val="22"/>
          <w:lang w:val="es-PE"/>
        </w:rPr>
      </w:pPr>
    </w:p>
    <w:p w14:paraId="4AE5253C" w14:textId="4A38EE32" w:rsidR="008B0420" w:rsidRDefault="008B0420" w:rsidP="00BA5D2E">
      <w:pPr>
        <w:pStyle w:val="Textoindependiente"/>
        <w:keepNext/>
        <w:spacing w:before="1" w:line="360" w:lineRule="auto"/>
        <w:jc w:val="both"/>
        <w:rPr>
          <w:rFonts w:ascii="Arial Black" w:hAnsi="Arial Black"/>
          <w:sz w:val="18"/>
          <w:szCs w:val="22"/>
          <w:lang w:val="es-PE"/>
        </w:rPr>
      </w:pPr>
    </w:p>
    <w:p w14:paraId="0516D307" w14:textId="745C0734" w:rsidR="008B0420" w:rsidRDefault="008B0420" w:rsidP="00BA5D2E">
      <w:pPr>
        <w:pStyle w:val="Textoindependiente"/>
        <w:keepNext/>
        <w:spacing w:before="1" w:line="360" w:lineRule="auto"/>
        <w:jc w:val="both"/>
        <w:rPr>
          <w:rFonts w:ascii="Arial Black" w:hAnsi="Arial Black"/>
          <w:sz w:val="18"/>
          <w:szCs w:val="22"/>
          <w:lang w:val="es-PE"/>
        </w:rPr>
      </w:pPr>
    </w:p>
    <w:p w14:paraId="098D423E" w14:textId="7988781D" w:rsidR="008B0420" w:rsidRDefault="008B0420" w:rsidP="00BA5D2E">
      <w:pPr>
        <w:pStyle w:val="Textoindependiente"/>
        <w:keepNext/>
        <w:spacing w:before="1" w:line="360" w:lineRule="auto"/>
        <w:jc w:val="both"/>
        <w:rPr>
          <w:rFonts w:ascii="Arial Black" w:hAnsi="Arial Black"/>
          <w:sz w:val="18"/>
          <w:szCs w:val="22"/>
          <w:lang w:val="es-PE"/>
        </w:rPr>
      </w:pPr>
    </w:p>
    <w:p w14:paraId="0374EFEB" w14:textId="6709250F" w:rsidR="008B0420" w:rsidRDefault="008B0420" w:rsidP="00BA5D2E">
      <w:pPr>
        <w:pStyle w:val="Textoindependiente"/>
        <w:keepNext/>
        <w:spacing w:before="1" w:line="360" w:lineRule="auto"/>
        <w:jc w:val="both"/>
        <w:rPr>
          <w:rFonts w:ascii="Arial Black" w:hAnsi="Arial Black"/>
          <w:sz w:val="18"/>
          <w:szCs w:val="22"/>
          <w:lang w:val="es-PE"/>
        </w:rPr>
      </w:pPr>
    </w:p>
    <w:p w14:paraId="64DFA303" w14:textId="25F22209" w:rsidR="008B0420" w:rsidRDefault="008B0420" w:rsidP="00BA5D2E">
      <w:pPr>
        <w:pStyle w:val="Textoindependiente"/>
        <w:keepNext/>
        <w:spacing w:before="1" w:line="360" w:lineRule="auto"/>
        <w:jc w:val="both"/>
        <w:rPr>
          <w:rFonts w:ascii="Arial Black" w:hAnsi="Arial Black"/>
          <w:sz w:val="18"/>
          <w:szCs w:val="22"/>
          <w:lang w:val="es-PE"/>
        </w:rPr>
      </w:pPr>
    </w:p>
    <w:p w14:paraId="55107AC0" w14:textId="63C91B78" w:rsidR="008B0420" w:rsidRDefault="008B0420" w:rsidP="00BA5D2E">
      <w:pPr>
        <w:pStyle w:val="Textoindependiente"/>
        <w:keepNext/>
        <w:spacing w:before="1" w:line="360" w:lineRule="auto"/>
        <w:jc w:val="both"/>
        <w:rPr>
          <w:rFonts w:ascii="Arial Black" w:hAnsi="Arial Black"/>
          <w:sz w:val="18"/>
          <w:szCs w:val="22"/>
          <w:lang w:val="es-PE"/>
        </w:rPr>
      </w:pPr>
    </w:p>
    <w:p w14:paraId="352FA927" w14:textId="23D6E68C" w:rsidR="008B0420" w:rsidRDefault="008B0420" w:rsidP="00BA5D2E">
      <w:pPr>
        <w:pStyle w:val="Textoindependiente"/>
        <w:keepNext/>
        <w:spacing w:before="1" w:line="360" w:lineRule="auto"/>
        <w:jc w:val="both"/>
        <w:rPr>
          <w:rFonts w:ascii="Arial Black" w:hAnsi="Arial Black"/>
          <w:sz w:val="18"/>
          <w:szCs w:val="22"/>
          <w:lang w:val="es-PE"/>
        </w:rPr>
      </w:pPr>
    </w:p>
    <w:p w14:paraId="06574209" w14:textId="539C8968" w:rsidR="008B0420" w:rsidRDefault="008B0420" w:rsidP="00BA5D2E">
      <w:pPr>
        <w:pStyle w:val="Textoindependiente"/>
        <w:keepNext/>
        <w:spacing w:before="1" w:line="360" w:lineRule="auto"/>
        <w:jc w:val="both"/>
      </w:pPr>
    </w:p>
    <w:p w14:paraId="37503F90" w14:textId="77777777" w:rsidR="008B0420" w:rsidRDefault="008B0420" w:rsidP="00BA5D2E">
      <w:pPr>
        <w:pStyle w:val="Textoindependiente"/>
        <w:keepNext/>
        <w:spacing w:before="1" w:line="360" w:lineRule="auto"/>
        <w:jc w:val="both"/>
      </w:pPr>
    </w:p>
    <w:p w14:paraId="22D72D95" w14:textId="79CBBF90" w:rsidR="00BA5D2E" w:rsidRDefault="00CE2D8A" w:rsidP="00BA5D2E">
      <w:pPr>
        <w:pStyle w:val="Descripcin"/>
      </w:pPr>
      <w:bookmarkStart w:id="24" w:name="_Toc29366400"/>
      <w:r>
        <w:t xml:space="preserve">Figura </w:t>
      </w:r>
      <w:r w:rsidR="00F20FD9">
        <w:t>2</w:t>
      </w:r>
      <w:r w:rsidR="003461A4">
        <w:t>.</w:t>
      </w:r>
      <w:r w:rsidR="00471E15">
        <w:fldChar w:fldCharType="begin"/>
      </w:r>
      <w:r w:rsidR="00471E15">
        <w:instrText xml:space="preserve"> SEQ Figura \* ARABIC \s 1 </w:instrText>
      </w:r>
      <w:r w:rsidR="00471E15">
        <w:fldChar w:fldCharType="separate"/>
      </w:r>
      <w:r w:rsidR="00062B32">
        <w:rPr>
          <w:noProof/>
        </w:rPr>
        <w:t>1</w:t>
      </w:r>
      <w:r w:rsidR="00471E15">
        <w:rPr>
          <w:noProof/>
        </w:rPr>
        <w:fldChar w:fldCharType="end"/>
      </w:r>
      <w:r w:rsidR="00BA5D2E">
        <w:t xml:space="preserve">. </w:t>
      </w:r>
      <w:r w:rsidR="00BA5D2E" w:rsidRPr="00FE39EC">
        <w:rPr>
          <w:noProof/>
        </w:rPr>
        <w:t xml:space="preserve">Organigrama </w:t>
      </w:r>
      <w:r w:rsidR="004330E2">
        <w:rPr>
          <w:noProof/>
        </w:rPr>
        <w:t>CEC Guamán Poma de Ayala</w:t>
      </w:r>
      <w:bookmarkEnd w:id="24"/>
    </w:p>
    <w:p w14:paraId="5F941EAD" w14:textId="561E795B" w:rsidR="005C7B51" w:rsidRPr="00BA4DE2" w:rsidRDefault="005C7B51" w:rsidP="00A640EE">
      <w:pPr>
        <w:pStyle w:val="Descripcin"/>
        <w:sectPr w:rsidR="005C7B51" w:rsidRPr="00BA4DE2" w:rsidSect="005631D2">
          <w:footerReference w:type="default" r:id="rId21"/>
          <w:pgSz w:w="11910" w:h="16840"/>
          <w:pgMar w:top="1418" w:right="1418" w:bottom="1418" w:left="1418" w:header="850" w:footer="1003" w:gutter="0"/>
          <w:cols w:space="720"/>
          <w:docGrid w:linePitch="299"/>
        </w:sectPr>
      </w:pPr>
      <w:bookmarkStart w:id="25" w:name="_bookmark19"/>
      <w:bookmarkEnd w:id="25"/>
    </w:p>
    <w:p w14:paraId="6783EF34" w14:textId="2C234CF6" w:rsidR="00C174E3" w:rsidRPr="003C7995" w:rsidRDefault="00A6308B" w:rsidP="00906FC5">
      <w:pPr>
        <w:pStyle w:val="Ttulo1"/>
        <w:numPr>
          <w:ilvl w:val="0"/>
          <w:numId w:val="5"/>
        </w:numPr>
      </w:pPr>
      <w:bookmarkStart w:id="26" w:name="_Toc57658763"/>
      <w:r w:rsidRPr="003C7995">
        <w:lastRenderedPageBreak/>
        <w:t xml:space="preserve">DATOS GENERALES DEL </w:t>
      </w:r>
      <w:r>
        <w:t>ÁREA DONDE SE DESARROLLÓ LAS PRÁ</w:t>
      </w:r>
      <w:r w:rsidRPr="003C7995">
        <w:t>CTICAS</w:t>
      </w:r>
      <w:bookmarkEnd w:id="26"/>
    </w:p>
    <w:p w14:paraId="53FF8B53" w14:textId="1597ECF4" w:rsidR="00C174E3" w:rsidRPr="00BA4DE2" w:rsidRDefault="00906FC5" w:rsidP="00906FC5">
      <w:pPr>
        <w:pStyle w:val="Estilo2"/>
        <w:ind w:left="576" w:hanging="576"/>
      </w:pPr>
      <w:bookmarkStart w:id="27" w:name="_Toc57658764"/>
      <w:r>
        <w:t xml:space="preserve">3.1. </w:t>
      </w:r>
      <w:r w:rsidR="00D206BA" w:rsidRPr="00BA4DE2">
        <w:t xml:space="preserve">Dependencia </w:t>
      </w:r>
      <w:r w:rsidR="00201E6B" w:rsidRPr="00BA4DE2">
        <w:t>estructural</w:t>
      </w:r>
      <w:bookmarkEnd w:id="27"/>
    </w:p>
    <w:p w14:paraId="2E4C62A7" w14:textId="00806600" w:rsidR="00D206BA" w:rsidRPr="00BA4DE2" w:rsidRDefault="00D206BA" w:rsidP="00BC43AC">
      <w:pPr>
        <w:pStyle w:val="Textoindependienteprimerasangra2"/>
        <w:spacing w:line="360" w:lineRule="auto"/>
        <w:ind w:left="709" w:firstLine="0"/>
        <w:jc w:val="both"/>
        <w:rPr>
          <w:sz w:val="24"/>
          <w:szCs w:val="24"/>
        </w:rPr>
      </w:pPr>
      <w:r w:rsidRPr="00BA4DE2">
        <w:rPr>
          <w:sz w:val="24"/>
          <w:szCs w:val="24"/>
        </w:rPr>
        <w:t xml:space="preserve">La Oficina de </w:t>
      </w:r>
      <w:r w:rsidR="004330E2">
        <w:rPr>
          <w:sz w:val="24"/>
          <w:szCs w:val="24"/>
        </w:rPr>
        <w:t>Informática</w:t>
      </w:r>
      <w:r w:rsidRPr="00BA4DE2">
        <w:rPr>
          <w:sz w:val="24"/>
          <w:szCs w:val="24"/>
        </w:rPr>
        <w:t xml:space="preserve"> de</w:t>
      </w:r>
      <w:r w:rsidR="004330E2">
        <w:rPr>
          <w:sz w:val="24"/>
          <w:szCs w:val="24"/>
        </w:rPr>
        <w:t>l</w:t>
      </w:r>
      <w:r w:rsidRPr="00BA4DE2">
        <w:rPr>
          <w:sz w:val="24"/>
          <w:szCs w:val="24"/>
        </w:rPr>
        <w:t xml:space="preserve"> </w:t>
      </w:r>
      <w:r w:rsidR="004330E2">
        <w:rPr>
          <w:sz w:val="24"/>
          <w:szCs w:val="24"/>
        </w:rPr>
        <w:t>CEC Guamán Poma de Ayala,</w:t>
      </w:r>
      <w:r w:rsidRPr="00BA4DE2">
        <w:rPr>
          <w:sz w:val="24"/>
          <w:szCs w:val="24"/>
        </w:rPr>
        <w:t xml:space="preserve"> </w:t>
      </w:r>
      <w:r w:rsidR="004330E2">
        <w:rPr>
          <w:sz w:val="24"/>
          <w:szCs w:val="24"/>
        </w:rPr>
        <w:t>e</w:t>
      </w:r>
      <w:r w:rsidRPr="00BA4DE2">
        <w:rPr>
          <w:sz w:val="24"/>
          <w:szCs w:val="24"/>
        </w:rPr>
        <w:t xml:space="preserve">n la estructura orgánica de la Institución está ubicado dentro de la </w:t>
      </w:r>
      <w:r w:rsidR="004330E2">
        <w:rPr>
          <w:sz w:val="24"/>
          <w:szCs w:val="24"/>
        </w:rPr>
        <w:t>Unidad de Capacitación y Difusión</w:t>
      </w:r>
      <w:r w:rsidRPr="00BA4DE2">
        <w:rPr>
          <w:sz w:val="24"/>
          <w:szCs w:val="24"/>
        </w:rPr>
        <w:t>.</w:t>
      </w:r>
    </w:p>
    <w:p w14:paraId="4D6A924B" w14:textId="110C87A4" w:rsidR="00A81957" w:rsidRPr="00BA4DE2" w:rsidRDefault="00906FC5" w:rsidP="00906FC5">
      <w:pPr>
        <w:pStyle w:val="Estilo2"/>
        <w:ind w:left="576" w:hanging="576"/>
      </w:pPr>
      <w:bookmarkStart w:id="28" w:name="_Toc534782108"/>
      <w:bookmarkStart w:id="29" w:name="_Toc57658765"/>
      <w:r>
        <w:t xml:space="preserve">3.2. </w:t>
      </w:r>
      <w:r w:rsidR="004330E2" w:rsidRPr="004330E2">
        <w:t>Periodo</w:t>
      </w:r>
      <w:bookmarkEnd w:id="28"/>
      <w:bookmarkEnd w:id="29"/>
    </w:p>
    <w:p w14:paraId="5665764D" w14:textId="65B02C5D" w:rsidR="004330E2" w:rsidRPr="005E5871" w:rsidRDefault="004330E2" w:rsidP="004330E2">
      <w:pPr>
        <w:spacing w:line="360" w:lineRule="auto"/>
        <w:ind w:left="709"/>
        <w:contextualSpacing/>
        <w:jc w:val="both"/>
        <w:rPr>
          <w:sz w:val="24"/>
          <w:szCs w:val="24"/>
        </w:rPr>
      </w:pPr>
      <w:bookmarkStart w:id="30" w:name="_Hlk57653714"/>
      <w:r w:rsidRPr="52B57701">
        <w:rPr>
          <w:sz w:val="24"/>
          <w:szCs w:val="24"/>
        </w:rPr>
        <w:t>Las practicas pre-profesionales, realizadas en el C</w:t>
      </w:r>
      <w:r>
        <w:rPr>
          <w:sz w:val="24"/>
          <w:szCs w:val="24"/>
        </w:rPr>
        <w:t>.</w:t>
      </w:r>
      <w:r w:rsidRPr="52B57701">
        <w:rPr>
          <w:sz w:val="24"/>
          <w:szCs w:val="24"/>
        </w:rPr>
        <w:t>E</w:t>
      </w:r>
      <w:r>
        <w:rPr>
          <w:sz w:val="24"/>
          <w:szCs w:val="24"/>
        </w:rPr>
        <w:t>.</w:t>
      </w:r>
      <w:r w:rsidRPr="52B57701">
        <w:rPr>
          <w:sz w:val="24"/>
          <w:szCs w:val="24"/>
        </w:rPr>
        <w:t>C</w:t>
      </w:r>
      <w:r>
        <w:rPr>
          <w:sz w:val="24"/>
          <w:szCs w:val="24"/>
        </w:rPr>
        <w:t xml:space="preserve">. </w:t>
      </w:r>
      <w:r w:rsidRPr="52B57701">
        <w:rPr>
          <w:sz w:val="24"/>
          <w:szCs w:val="24"/>
        </w:rPr>
        <w:t>Guamán Poma de Ayala se desarrollaron de la siguiente manera:</w:t>
      </w:r>
    </w:p>
    <w:p w14:paraId="0D7839F3" w14:textId="169D595F" w:rsidR="004330E2" w:rsidRPr="004330E2" w:rsidRDefault="004330E2" w:rsidP="00AD66DB">
      <w:pPr>
        <w:pStyle w:val="Prrafodelista"/>
        <w:numPr>
          <w:ilvl w:val="0"/>
          <w:numId w:val="12"/>
        </w:numPr>
        <w:spacing w:line="360" w:lineRule="auto"/>
        <w:contextualSpacing/>
        <w:jc w:val="both"/>
        <w:rPr>
          <w:sz w:val="24"/>
          <w:szCs w:val="24"/>
        </w:rPr>
      </w:pPr>
      <w:r w:rsidRPr="004330E2">
        <w:rPr>
          <w:sz w:val="24"/>
          <w:szCs w:val="24"/>
        </w:rPr>
        <w:t>Fecha de inicio</w:t>
      </w:r>
      <w:r w:rsidRPr="004330E2">
        <w:rPr>
          <w:sz w:val="24"/>
          <w:szCs w:val="24"/>
        </w:rPr>
        <w:tab/>
      </w:r>
      <w:r w:rsidRPr="004330E2">
        <w:rPr>
          <w:sz w:val="24"/>
          <w:szCs w:val="24"/>
        </w:rPr>
        <w:tab/>
        <w:t xml:space="preserve">: </w:t>
      </w:r>
      <w:r w:rsidR="0024494D">
        <w:rPr>
          <w:sz w:val="24"/>
          <w:szCs w:val="24"/>
        </w:rPr>
        <w:t>28</w:t>
      </w:r>
      <w:r w:rsidRPr="004330E2">
        <w:rPr>
          <w:sz w:val="24"/>
          <w:szCs w:val="24"/>
        </w:rPr>
        <w:t xml:space="preserve"> de </w:t>
      </w:r>
      <w:r w:rsidR="0024494D">
        <w:rPr>
          <w:sz w:val="24"/>
          <w:szCs w:val="24"/>
        </w:rPr>
        <w:t>octubre</w:t>
      </w:r>
      <w:r w:rsidRPr="004330E2">
        <w:rPr>
          <w:sz w:val="24"/>
          <w:szCs w:val="24"/>
        </w:rPr>
        <w:t xml:space="preserve"> del 2019</w:t>
      </w:r>
    </w:p>
    <w:p w14:paraId="5853C7D0" w14:textId="2DD9EA03" w:rsidR="004330E2" w:rsidRPr="004330E2" w:rsidRDefault="00B71270" w:rsidP="00AD66DB">
      <w:pPr>
        <w:pStyle w:val="Prrafodelista"/>
        <w:numPr>
          <w:ilvl w:val="0"/>
          <w:numId w:val="12"/>
        </w:numPr>
        <w:spacing w:line="360" w:lineRule="auto"/>
        <w:contextualSpacing/>
        <w:jc w:val="both"/>
        <w:rPr>
          <w:sz w:val="24"/>
          <w:szCs w:val="24"/>
        </w:rPr>
      </w:pPr>
      <w:r>
        <w:rPr>
          <w:sz w:val="24"/>
          <w:szCs w:val="24"/>
        </w:rPr>
        <w:t>Fecha de finalización</w:t>
      </w:r>
      <w:r>
        <w:rPr>
          <w:sz w:val="24"/>
          <w:szCs w:val="24"/>
        </w:rPr>
        <w:tab/>
      </w:r>
      <w:r w:rsidR="004330E2" w:rsidRPr="004330E2">
        <w:rPr>
          <w:sz w:val="24"/>
          <w:szCs w:val="24"/>
        </w:rPr>
        <w:t xml:space="preserve">: </w:t>
      </w:r>
      <w:r w:rsidR="0024494D">
        <w:rPr>
          <w:sz w:val="24"/>
          <w:szCs w:val="24"/>
        </w:rPr>
        <w:t>3</w:t>
      </w:r>
      <w:r w:rsidR="004330E2" w:rsidRPr="004330E2">
        <w:rPr>
          <w:sz w:val="24"/>
          <w:szCs w:val="24"/>
        </w:rPr>
        <w:t xml:space="preserve">1 de </w:t>
      </w:r>
      <w:r w:rsidR="0024494D">
        <w:rPr>
          <w:sz w:val="24"/>
          <w:szCs w:val="24"/>
        </w:rPr>
        <w:t>marzo</w:t>
      </w:r>
      <w:r w:rsidR="004330E2" w:rsidRPr="004330E2">
        <w:rPr>
          <w:sz w:val="24"/>
          <w:szCs w:val="24"/>
        </w:rPr>
        <w:t xml:space="preserve"> del 20</w:t>
      </w:r>
      <w:r w:rsidR="0024494D">
        <w:rPr>
          <w:sz w:val="24"/>
          <w:szCs w:val="24"/>
        </w:rPr>
        <w:t>20</w:t>
      </w:r>
    </w:p>
    <w:p w14:paraId="21255AAB" w14:textId="77E93928" w:rsidR="004330E2" w:rsidRPr="004330E2" w:rsidRDefault="004330E2" w:rsidP="00AD66DB">
      <w:pPr>
        <w:pStyle w:val="Prrafodelista"/>
        <w:numPr>
          <w:ilvl w:val="0"/>
          <w:numId w:val="12"/>
        </w:numPr>
        <w:spacing w:line="360" w:lineRule="auto"/>
        <w:contextualSpacing/>
        <w:jc w:val="both"/>
        <w:rPr>
          <w:sz w:val="24"/>
          <w:szCs w:val="24"/>
        </w:rPr>
      </w:pPr>
      <w:r w:rsidRPr="004330E2">
        <w:rPr>
          <w:sz w:val="24"/>
          <w:szCs w:val="24"/>
        </w:rPr>
        <w:t>Número de semanas</w:t>
      </w:r>
      <w:r w:rsidRPr="004330E2">
        <w:rPr>
          <w:sz w:val="24"/>
          <w:szCs w:val="24"/>
        </w:rPr>
        <w:tab/>
        <w:t>: 22 semanas</w:t>
      </w:r>
    </w:p>
    <w:p w14:paraId="36B01B8C" w14:textId="117B8FCA" w:rsidR="009759C8" w:rsidRDefault="004330E2" w:rsidP="00AD66DB">
      <w:pPr>
        <w:pStyle w:val="Estiloparrafo"/>
        <w:numPr>
          <w:ilvl w:val="0"/>
          <w:numId w:val="12"/>
        </w:numPr>
        <w:jc w:val="both"/>
      </w:pPr>
      <w:r w:rsidRPr="005E5871">
        <w:rPr>
          <w:szCs w:val="24"/>
        </w:rPr>
        <w:t>Número de horas totales</w:t>
      </w:r>
      <w:r w:rsidRPr="005E5871">
        <w:rPr>
          <w:szCs w:val="24"/>
        </w:rPr>
        <w:tab/>
      </w:r>
      <w:r>
        <w:rPr>
          <w:szCs w:val="24"/>
        </w:rPr>
        <w:t>: 6</w:t>
      </w:r>
      <w:r w:rsidR="00300755">
        <w:rPr>
          <w:szCs w:val="24"/>
        </w:rPr>
        <w:t>54</w:t>
      </w:r>
      <w:r w:rsidRPr="005E5871">
        <w:rPr>
          <w:szCs w:val="24"/>
        </w:rPr>
        <w:t xml:space="preserve"> horas</w:t>
      </w:r>
      <w:r w:rsidR="00A81957" w:rsidRPr="002474F4">
        <w:t>.</w:t>
      </w:r>
    </w:p>
    <w:p w14:paraId="06AD11B0" w14:textId="7DB27974" w:rsidR="00C174E3" w:rsidRPr="003C7995" w:rsidRDefault="00906FC5" w:rsidP="00A6308B">
      <w:pPr>
        <w:pStyle w:val="Estilo2"/>
      </w:pPr>
      <w:bookmarkStart w:id="31" w:name="_Toc57658766"/>
      <w:bookmarkEnd w:id="30"/>
      <w:r>
        <w:t xml:space="preserve">3.3. </w:t>
      </w:r>
      <w:r w:rsidR="00D206BA" w:rsidRPr="003C7995">
        <w:t>Recursos Humanos</w:t>
      </w:r>
      <w:bookmarkEnd w:id="31"/>
    </w:p>
    <w:p w14:paraId="0535E066" w14:textId="77777777" w:rsidR="004330E2" w:rsidRDefault="00201E6B" w:rsidP="004330E2">
      <w:pPr>
        <w:pStyle w:val="Textoindependienteprimerasangra2"/>
        <w:spacing w:line="360" w:lineRule="auto"/>
        <w:ind w:left="709" w:firstLine="11"/>
        <w:jc w:val="both"/>
        <w:rPr>
          <w:sz w:val="24"/>
          <w:szCs w:val="24"/>
        </w:rPr>
      </w:pPr>
      <w:r w:rsidRPr="00BA4DE2">
        <w:rPr>
          <w:sz w:val="24"/>
          <w:szCs w:val="24"/>
        </w:rPr>
        <w:t xml:space="preserve">Actualmente forman parte de la Oficina de </w:t>
      </w:r>
      <w:r w:rsidR="004330E2">
        <w:rPr>
          <w:sz w:val="24"/>
          <w:szCs w:val="24"/>
        </w:rPr>
        <w:t xml:space="preserve">Informática </w:t>
      </w:r>
    </w:p>
    <w:p w14:paraId="4F4C88CA" w14:textId="7D6E1761" w:rsidR="00201E6B" w:rsidRPr="00BA4DE2" w:rsidRDefault="00201E6B" w:rsidP="00AD66DB">
      <w:pPr>
        <w:pStyle w:val="Textoindependienteprimerasangra2"/>
        <w:numPr>
          <w:ilvl w:val="0"/>
          <w:numId w:val="13"/>
        </w:numPr>
        <w:spacing w:line="360" w:lineRule="auto"/>
        <w:jc w:val="both"/>
        <w:rPr>
          <w:sz w:val="24"/>
          <w:szCs w:val="24"/>
        </w:rPr>
      </w:pPr>
      <w:r w:rsidRPr="00BA4DE2">
        <w:rPr>
          <w:sz w:val="24"/>
          <w:szCs w:val="24"/>
        </w:rPr>
        <w:t xml:space="preserve">1 </w:t>
      </w:r>
      <w:r w:rsidR="004B2FC6">
        <w:rPr>
          <w:sz w:val="24"/>
          <w:szCs w:val="24"/>
        </w:rPr>
        <w:t>supervisor</w:t>
      </w:r>
      <w:r w:rsidR="00EC33D9">
        <w:rPr>
          <w:sz w:val="24"/>
          <w:szCs w:val="24"/>
        </w:rPr>
        <w:t xml:space="preserve"> informático</w:t>
      </w:r>
    </w:p>
    <w:p w14:paraId="46287E3B" w14:textId="75CE5592" w:rsidR="00201E6B" w:rsidRDefault="00A81957" w:rsidP="00AD66DB">
      <w:pPr>
        <w:pStyle w:val="Textoindependienteprimerasangra2"/>
        <w:numPr>
          <w:ilvl w:val="0"/>
          <w:numId w:val="4"/>
        </w:numPr>
        <w:spacing w:line="360" w:lineRule="auto"/>
        <w:jc w:val="both"/>
        <w:rPr>
          <w:sz w:val="24"/>
          <w:szCs w:val="24"/>
        </w:rPr>
      </w:pPr>
      <w:r w:rsidRPr="00BA4DE2">
        <w:rPr>
          <w:sz w:val="24"/>
          <w:szCs w:val="24"/>
        </w:rPr>
        <w:t xml:space="preserve">1 </w:t>
      </w:r>
      <w:r w:rsidR="004B2FC6" w:rsidRPr="00BA4DE2">
        <w:rPr>
          <w:sz w:val="24"/>
          <w:szCs w:val="24"/>
        </w:rPr>
        <w:t>especialista</w:t>
      </w:r>
      <w:r w:rsidR="00201E6B" w:rsidRPr="00BA4DE2">
        <w:rPr>
          <w:sz w:val="24"/>
          <w:szCs w:val="24"/>
        </w:rPr>
        <w:t xml:space="preserve"> en Sistemas d</w:t>
      </w:r>
      <w:r w:rsidR="00892E2C" w:rsidRPr="00BA4DE2">
        <w:rPr>
          <w:sz w:val="24"/>
          <w:szCs w:val="24"/>
        </w:rPr>
        <w:t xml:space="preserve">e </w:t>
      </w:r>
      <w:r w:rsidR="00201E6B" w:rsidRPr="00BA4DE2">
        <w:rPr>
          <w:sz w:val="24"/>
          <w:szCs w:val="24"/>
        </w:rPr>
        <w:t>Información</w:t>
      </w:r>
    </w:p>
    <w:p w14:paraId="24E9AB6D" w14:textId="61D8827B" w:rsidR="00EC33D9" w:rsidRDefault="00EC33D9" w:rsidP="00AD66DB">
      <w:pPr>
        <w:pStyle w:val="Textoindependienteprimerasangra2"/>
        <w:numPr>
          <w:ilvl w:val="0"/>
          <w:numId w:val="4"/>
        </w:numPr>
        <w:spacing w:line="360" w:lineRule="auto"/>
        <w:jc w:val="both"/>
        <w:rPr>
          <w:sz w:val="24"/>
          <w:szCs w:val="24"/>
        </w:rPr>
      </w:pPr>
      <w:r>
        <w:rPr>
          <w:sz w:val="24"/>
          <w:szCs w:val="24"/>
        </w:rPr>
        <w:t xml:space="preserve">1 </w:t>
      </w:r>
      <w:r w:rsidR="004B2FC6">
        <w:rPr>
          <w:sz w:val="24"/>
          <w:szCs w:val="24"/>
        </w:rPr>
        <w:t>administrador</w:t>
      </w:r>
      <w:r>
        <w:rPr>
          <w:sz w:val="24"/>
          <w:szCs w:val="24"/>
        </w:rPr>
        <w:t xml:space="preserve"> de base de datos</w:t>
      </w:r>
    </w:p>
    <w:p w14:paraId="163DE074" w14:textId="4442B38C" w:rsidR="00EC33D9" w:rsidRPr="00BA4DE2" w:rsidRDefault="00EC33D9" w:rsidP="00AD66DB">
      <w:pPr>
        <w:pStyle w:val="Textoindependienteprimerasangra2"/>
        <w:numPr>
          <w:ilvl w:val="0"/>
          <w:numId w:val="4"/>
        </w:numPr>
        <w:spacing w:line="360" w:lineRule="auto"/>
        <w:jc w:val="both"/>
        <w:rPr>
          <w:sz w:val="24"/>
          <w:szCs w:val="24"/>
        </w:rPr>
      </w:pPr>
      <w:r>
        <w:rPr>
          <w:sz w:val="24"/>
          <w:szCs w:val="24"/>
        </w:rPr>
        <w:t xml:space="preserve">1 </w:t>
      </w:r>
      <w:r w:rsidR="004B2FC6">
        <w:rPr>
          <w:sz w:val="24"/>
          <w:szCs w:val="24"/>
        </w:rPr>
        <w:t>programador</w:t>
      </w:r>
      <w:r>
        <w:rPr>
          <w:sz w:val="24"/>
          <w:szCs w:val="24"/>
        </w:rPr>
        <w:t xml:space="preserve"> Full-</w:t>
      </w:r>
      <w:r w:rsidR="0013145D">
        <w:rPr>
          <w:sz w:val="24"/>
          <w:szCs w:val="24"/>
        </w:rPr>
        <w:t>Stack</w:t>
      </w:r>
    </w:p>
    <w:p w14:paraId="7A53B457" w14:textId="7893D637" w:rsidR="00A21C0E" w:rsidRPr="003C7995" w:rsidRDefault="00906FC5" w:rsidP="00A6308B">
      <w:pPr>
        <w:pStyle w:val="Estilo2"/>
      </w:pPr>
      <w:bookmarkStart w:id="32" w:name="_Toc57658767"/>
      <w:r>
        <w:t xml:space="preserve">3.4. </w:t>
      </w:r>
      <w:r w:rsidR="00EC33D9">
        <w:t>Horario de las prácticas</w:t>
      </w:r>
      <w:bookmarkEnd w:id="32"/>
    </w:p>
    <w:p w14:paraId="032154D4" w14:textId="4FFE3EEB" w:rsidR="00CE2900" w:rsidRDefault="00EC33D9" w:rsidP="00855AA6">
      <w:pPr>
        <w:pStyle w:val="Estiloparrafo"/>
        <w:numPr>
          <w:ilvl w:val="0"/>
          <w:numId w:val="0"/>
        </w:numPr>
        <w:ind w:left="1080"/>
        <w:jc w:val="both"/>
      </w:pPr>
      <w:r>
        <w:t>Las practicas pre-profesionales fueron realizadas en los siguientes horarios</w:t>
      </w:r>
      <w:r w:rsidR="00283504" w:rsidRPr="00855AA6">
        <w:t>.</w:t>
      </w:r>
    </w:p>
    <w:tbl>
      <w:tblPr>
        <w:tblStyle w:val="Tablaconcuadrcula"/>
        <w:tblW w:w="0" w:type="auto"/>
        <w:tblInd w:w="708" w:type="dxa"/>
        <w:tblLook w:val="04A0" w:firstRow="1" w:lastRow="0" w:firstColumn="1" w:lastColumn="0" w:noHBand="0" w:noVBand="1"/>
      </w:tblPr>
      <w:tblGrid>
        <w:gridCol w:w="1447"/>
        <w:gridCol w:w="1222"/>
        <w:gridCol w:w="1347"/>
        <w:gridCol w:w="1409"/>
        <w:gridCol w:w="1342"/>
        <w:gridCol w:w="1353"/>
      </w:tblGrid>
      <w:tr w:rsidR="00EC33D9" w14:paraId="54DEF615" w14:textId="77777777" w:rsidTr="00476DDD">
        <w:tc>
          <w:tcPr>
            <w:tcW w:w="1447" w:type="dxa"/>
            <w:shd w:val="clear" w:color="auto" w:fill="DDD9C3" w:themeFill="background2" w:themeFillShade="E6"/>
          </w:tcPr>
          <w:p w14:paraId="75E18EDD" w14:textId="77777777" w:rsidR="00EC33D9" w:rsidRDefault="00EC33D9" w:rsidP="00476DDD">
            <w:pPr>
              <w:rPr>
                <w:sz w:val="24"/>
                <w:szCs w:val="24"/>
              </w:rPr>
            </w:pPr>
            <w:r>
              <w:rPr>
                <w:sz w:val="24"/>
                <w:szCs w:val="24"/>
              </w:rPr>
              <w:t>Horas</w:t>
            </w:r>
          </w:p>
        </w:tc>
        <w:tc>
          <w:tcPr>
            <w:tcW w:w="1222" w:type="dxa"/>
            <w:shd w:val="clear" w:color="auto" w:fill="DDD9C3" w:themeFill="background2" w:themeFillShade="E6"/>
          </w:tcPr>
          <w:p w14:paraId="6932AFB1" w14:textId="77777777" w:rsidR="00EC33D9" w:rsidRDefault="00EC33D9" w:rsidP="00476DDD">
            <w:pPr>
              <w:rPr>
                <w:sz w:val="24"/>
                <w:szCs w:val="24"/>
              </w:rPr>
            </w:pPr>
            <w:r>
              <w:rPr>
                <w:sz w:val="24"/>
                <w:szCs w:val="24"/>
              </w:rPr>
              <w:t>Lunes</w:t>
            </w:r>
          </w:p>
        </w:tc>
        <w:tc>
          <w:tcPr>
            <w:tcW w:w="1347" w:type="dxa"/>
            <w:shd w:val="clear" w:color="auto" w:fill="DDD9C3" w:themeFill="background2" w:themeFillShade="E6"/>
          </w:tcPr>
          <w:p w14:paraId="588AF96F" w14:textId="77777777" w:rsidR="00EC33D9" w:rsidRDefault="00EC33D9" w:rsidP="00476DDD">
            <w:pPr>
              <w:rPr>
                <w:sz w:val="24"/>
                <w:szCs w:val="24"/>
              </w:rPr>
            </w:pPr>
            <w:r>
              <w:rPr>
                <w:sz w:val="24"/>
                <w:szCs w:val="24"/>
              </w:rPr>
              <w:t>Martes</w:t>
            </w:r>
          </w:p>
        </w:tc>
        <w:tc>
          <w:tcPr>
            <w:tcW w:w="1409" w:type="dxa"/>
            <w:shd w:val="clear" w:color="auto" w:fill="DDD9C3" w:themeFill="background2" w:themeFillShade="E6"/>
          </w:tcPr>
          <w:p w14:paraId="668FF2E2" w14:textId="77777777" w:rsidR="00EC33D9" w:rsidRDefault="00EC33D9" w:rsidP="00476DDD">
            <w:pPr>
              <w:rPr>
                <w:sz w:val="24"/>
                <w:szCs w:val="24"/>
              </w:rPr>
            </w:pPr>
            <w:r>
              <w:rPr>
                <w:sz w:val="24"/>
                <w:szCs w:val="24"/>
              </w:rPr>
              <w:t>Miércoles</w:t>
            </w:r>
          </w:p>
        </w:tc>
        <w:tc>
          <w:tcPr>
            <w:tcW w:w="1342" w:type="dxa"/>
            <w:shd w:val="clear" w:color="auto" w:fill="DDD9C3" w:themeFill="background2" w:themeFillShade="E6"/>
          </w:tcPr>
          <w:p w14:paraId="3B65C6F5" w14:textId="77777777" w:rsidR="00EC33D9" w:rsidRDefault="00EC33D9" w:rsidP="00476DDD">
            <w:pPr>
              <w:rPr>
                <w:sz w:val="24"/>
                <w:szCs w:val="24"/>
              </w:rPr>
            </w:pPr>
            <w:r>
              <w:rPr>
                <w:sz w:val="24"/>
                <w:szCs w:val="24"/>
              </w:rPr>
              <w:t>Jueves</w:t>
            </w:r>
          </w:p>
        </w:tc>
        <w:tc>
          <w:tcPr>
            <w:tcW w:w="1353" w:type="dxa"/>
            <w:shd w:val="clear" w:color="auto" w:fill="DDD9C3" w:themeFill="background2" w:themeFillShade="E6"/>
          </w:tcPr>
          <w:p w14:paraId="4A8E6C56" w14:textId="77777777" w:rsidR="00EC33D9" w:rsidRDefault="00EC33D9" w:rsidP="00476DDD">
            <w:pPr>
              <w:rPr>
                <w:sz w:val="24"/>
                <w:szCs w:val="24"/>
              </w:rPr>
            </w:pPr>
            <w:r>
              <w:rPr>
                <w:sz w:val="24"/>
                <w:szCs w:val="24"/>
              </w:rPr>
              <w:t>viernes</w:t>
            </w:r>
          </w:p>
        </w:tc>
      </w:tr>
      <w:tr w:rsidR="00EC33D9" w14:paraId="3A6B7C3F" w14:textId="77777777" w:rsidTr="00476DDD">
        <w:tc>
          <w:tcPr>
            <w:tcW w:w="1447" w:type="dxa"/>
            <w:shd w:val="clear" w:color="auto" w:fill="DDD9C3" w:themeFill="background2" w:themeFillShade="E6"/>
          </w:tcPr>
          <w:p w14:paraId="0893717A" w14:textId="77777777" w:rsidR="00EC33D9" w:rsidRDefault="00EC33D9" w:rsidP="00476DDD">
            <w:pPr>
              <w:rPr>
                <w:sz w:val="24"/>
                <w:szCs w:val="24"/>
              </w:rPr>
            </w:pPr>
            <w:r>
              <w:rPr>
                <w:sz w:val="24"/>
                <w:szCs w:val="24"/>
              </w:rPr>
              <w:t>08:00-9:00</w:t>
            </w:r>
          </w:p>
        </w:tc>
        <w:tc>
          <w:tcPr>
            <w:tcW w:w="1222" w:type="dxa"/>
            <w:shd w:val="clear" w:color="auto" w:fill="FDE9D9" w:themeFill="accent6" w:themeFillTint="33"/>
          </w:tcPr>
          <w:p w14:paraId="1B7513BD" w14:textId="77777777" w:rsidR="00EC33D9" w:rsidRDefault="00EC33D9" w:rsidP="00476DDD">
            <w:pPr>
              <w:rPr>
                <w:sz w:val="24"/>
                <w:szCs w:val="24"/>
              </w:rPr>
            </w:pPr>
          </w:p>
        </w:tc>
        <w:tc>
          <w:tcPr>
            <w:tcW w:w="1347" w:type="dxa"/>
            <w:shd w:val="clear" w:color="auto" w:fill="FDE9D9" w:themeFill="accent6" w:themeFillTint="33"/>
          </w:tcPr>
          <w:p w14:paraId="7582F8E6" w14:textId="77777777" w:rsidR="00EC33D9" w:rsidRDefault="00EC33D9" w:rsidP="00476DDD">
            <w:pPr>
              <w:rPr>
                <w:sz w:val="24"/>
                <w:szCs w:val="24"/>
              </w:rPr>
            </w:pPr>
          </w:p>
        </w:tc>
        <w:tc>
          <w:tcPr>
            <w:tcW w:w="1409" w:type="dxa"/>
            <w:shd w:val="clear" w:color="auto" w:fill="FDE9D9" w:themeFill="accent6" w:themeFillTint="33"/>
          </w:tcPr>
          <w:p w14:paraId="3C937515" w14:textId="77777777" w:rsidR="00EC33D9" w:rsidRDefault="00EC33D9" w:rsidP="00476DDD">
            <w:pPr>
              <w:rPr>
                <w:sz w:val="24"/>
                <w:szCs w:val="24"/>
              </w:rPr>
            </w:pPr>
          </w:p>
        </w:tc>
        <w:tc>
          <w:tcPr>
            <w:tcW w:w="1342" w:type="dxa"/>
            <w:shd w:val="clear" w:color="auto" w:fill="FDE9D9" w:themeFill="accent6" w:themeFillTint="33"/>
          </w:tcPr>
          <w:p w14:paraId="7FFF8542" w14:textId="77777777" w:rsidR="00EC33D9" w:rsidRDefault="00EC33D9" w:rsidP="00476DDD">
            <w:pPr>
              <w:rPr>
                <w:sz w:val="24"/>
                <w:szCs w:val="24"/>
              </w:rPr>
            </w:pPr>
          </w:p>
        </w:tc>
        <w:tc>
          <w:tcPr>
            <w:tcW w:w="1353" w:type="dxa"/>
            <w:shd w:val="clear" w:color="auto" w:fill="FDE9D9" w:themeFill="accent6" w:themeFillTint="33"/>
          </w:tcPr>
          <w:p w14:paraId="08A844FE" w14:textId="77777777" w:rsidR="00EC33D9" w:rsidRDefault="00EC33D9" w:rsidP="00476DDD">
            <w:pPr>
              <w:rPr>
                <w:sz w:val="24"/>
                <w:szCs w:val="24"/>
              </w:rPr>
            </w:pPr>
          </w:p>
        </w:tc>
      </w:tr>
      <w:tr w:rsidR="00EC33D9" w14:paraId="0667875D" w14:textId="77777777" w:rsidTr="00476DDD">
        <w:tc>
          <w:tcPr>
            <w:tcW w:w="1447" w:type="dxa"/>
            <w:shd w:val="clear" w:color="auto" w:fill="DDD9C3" w:themeFill="background2" w:themeFillShade="E6"/>
          </w:tcPr>
          <w:p w14:paraId="488A4AA9" w14:textId="77777777" w:rsidR="00EC33D9" w:rsidRDefault="00EC33D9" w:rsidP="00476DDD">
            <w:pPr>
              <w:rPr>
                <w:sz w:val="24"/>
                <w:szCs w:val="24"/>
              </w:rPr>
            </w:pPr>
            <w:r>
              <w:rPr>
                <w:sz w:val="24"/>
                <w:szCs w:val="24"/>
              </w:rPr>
              <w:t>09:00-10:00</w:t>
            </w:r>
          </w:p>
        </w:tc>
        <w:tc>
          <w:tcPr>
            <w:tcW w:w="1222" w:type="dxa"/>
            <w:shd w:val="clear" w:color="auto" w:fill="FDE9D9" w:themeFill="accent6" w:themeFillTint="33"/>
          </w:tcPr>
          <w:p w14:paraId="7C5F240F" w14:textId="77777777" w:rsidR="00EC33D9" w:rsidRDefault="00EC33D9" w:rsidP="00476DDD">
            <w:pPr>
              <w:rPr>
                <w:sz w:val="24"/>
                <w:szCs w:val="24"/>
              </w:rPr>
            </w:pPr>
          </w:p>
        </w:tc>
        <w:tc>
          <w:tcPr>
            <w:tcW w:w="1347" w:type="dxa"/>
            <w:shd w:val="clear" w:color="auto" w:fill="FDE9D9" w:themeFill="accent6" w:themeFillTint="33"/>
          </w:tcPr>
          <w:p w14:paraId="68F75E84" w14:textId="77777777" w:rsidR="00EC33D9" w:rsidRDefault="00EC33D9" w:rsidP="00476DDD">
            <w:pPr>
              <w:rPr>
                <w:sz w:val="24"/>
                <w:szCs w:val="24"/>
              </w:rPr>
            </w:pPr>
          </w:p>
        </w:tc>
        <w:tc>
          <w:tcPr>
            <w:tcW w:w="1409" w:type="dxa"/>
            <w:shd w:val="clear" w:color="auto" w:fill="FDE9D9" w:themeFill="accent6" w:themeFillTint="33"/>
          </w:tcPr>
          <w:p w14:paraId="74F1CC96" w14:textId="77777777" w:rsidR="00EC33D9" w:rsidRDefault="00EC33D9" w:rsidP="00476DDD">
            <w:pPr>
              <w:rPr>
                <w:sz w:val="24"/>
                <w:szCs w:val="24"/>
              </w:rPr>
            </w:pPr>
          </w:p>
        </w:tc>
        <w:tc>
          <w:tcPr>
            <w:tcW w:w="1342" w:type="dxa"/>
            <w:shd w:val="clear" w:color="auto" w:fill="FDE9D9" w:themeFill="accent6" w:themeFillTint="33"/>
          </w:tcPr>
          <w:p w14:paraId="7B428023" w14:textId="77777777" w:rsidR="00EC33D9" w:rsidRDefault="00EC33D9" w:rsidP="00476DDD">
            <w:pPr>
              <w:rPr>
                <w:sz w:val="24"/>
                <w:szCs w:val="24"/>
              </w:rPr>
            </w:pPr>
          </w:p>
        </w:tc>
        <w:tc>
          <w:tcPr>
            <w:tcW w:w="1353" w:type="dxa"/>
            <w:shd w:val="clear" w:color="auto" w:fill="FDE9D9" w:themeFill="accent6" w:themeFillTint="33"/>
          </w:tcPr>
          <w:p w14:paraId="413AC36A" w14:textId="77777777" w:rsidR="00EC33D9" w:rsidRDefault="00EC33D9" w:rsidP="00476DDD">
            <w:pPr>
              <w:rPr>
                <w:sz w:val="24"/>
                <w:szCs w:val="24"/>
              </w:rPr>
            </w:pPr>
          </w:p>
        </w:tc>
      </w:tr>
      <w:tr w:rsidR="00EC33D9" w14:paraId="48E210E7" w14:textId="77777777" w:rsidTr="00476DDD">
        <w:tc>
          <w:tcPr>
            <w:tcW w:w="1447" w:type="dxa"/>
            <w:shd w:val="clear" w:color="auto" w:fill="DDD9C3" w:themeFill="background2" w:themeFillShade="E6"/>
          </w:tcPr>
          <w:p w14:paraId="4CC0A3B2" w14:textId="77777777" w:rsidR="00EC33D9" w:rsidRDefault="00EC33D9" w:rsidP="00476DDD">
            <w:pPr>
              <w:rPr>
                <w:sz w:val="24"/>
                <w:szCs w:val="24"/>
              </w:rPr>
            </w:pPr>
            <w:r>
              <w:rPr>
                <w:sz w:val="24"/>
                <w:szCs w:val="24"/>
              </w:rPr>
              <w:t>10:00-11:00</w:t>
            </w:r>
          </w:p>
        </w:tc>
        <w:tc>
          <w:tcPr>
            <w:tcW w:w="1222" w:type="dxa"/>
            <w:shd w:val="clear" w:color="auto" w:fill="FDE9D9" w:themeFill="accent6" w:themeFillTint="33"/>
          </w:tcPr>
          <w:p w14:paraId="1554C440" w14:textId="77777777" w:rsidR="00EC33D9" w:rsidRDefault="00EC33D9" w:rsidP="00476DDD">
            <w:pPr>
              <w:rPr>
                <w:sz w:val="24"/>
                <w:szCs w:val="24"/>
              </w:rPr>
            </w:pPr>
          </w:p>
        </w:tc>
        <w:tc>
          <w:tcPr>
            <w:tcW w:w="1347" w:type="dxa"/>
            <w:shd w:val="clear" w:color="auto" w:fill="FDE9D9" w:themeFill="accent6" w:themeFillTint="33"/>
          </w:tcPr>
          <w:p w14:paraId="6FF983E5" w14:textId="77777777" w:rsidR="00EC33D9" w:rsidRDefault="00EC33D9" w:rsidP="00476DDD">
            <w:pPr>
              <w:rPr>
                <w:sz w:val="24"/>
                <w:szCs w:val="24"/>
              </w:rPr>
            </w:pPr>
          </w:p>
        </w:tc>
        <w:tc>
          <w:tcPr>
            <w:tcW w:w="1409" w:type="dxa"/>
            <w:shd w:val="clear" w:color="auto" w:fill="FDE9D9" w:themeFill="accent6" w:themeFillTint="33"/>
          </w:tcPr>
          <w:p w14:paraId="5245CE51" w14:textId="77777777" w:rsidR="00EC33D9" w:rsidRDefault="00EC33D9" w:rsidP="00476DDD">
            <w:pPr>
              <w:rPr>
                <w:sz w:val="24"/>
                <w:szCs w:val="24"/>
              </w:rPr>
            </w:pPr>
          </w:p>
        </w:tc>
        <w:tc>
          <w:tcPr>
            <w:tcW w:w="1342" w:type="dxa"/>
            <w:shd w:val="clear" w:color="auto" w:fill="FDE9D9" w:themeFill="accent6" w:themeFillTint="33"/>
          </w:tcPr>
          <w:p w14:paraId="5B08E971" w14:textId="77777777" w:rsidR="00EC33D9" w:rsidRDefault="00EC33D9" w:rsidP="00476DDD">
            <w:pPr>
              <w:rPr>
                <w:sz w:val="24"/>
                <w:szCs w:val="24"/>
              </w:rPr>
            </w:pPr>
          </w:p>
        </w:tc>
        <w:tc>
          <w:tcPr>
            <w:tcW w:w="1353" w:type="dxa"/>
            <w:shd w:val="clear" w:color="auto" w:fill="FDE9D9" w:themeFill="accent6" w:themeFillTint="33"/>
          </w:tcPr>
          <w:p w14:paraId="7FF08317" w14:textId="77777777" w:rsidR="00EC33D9" w:rsidRDefault="00EC33D9" w:rsidP="00476DDD">
            <w:pPr>
              <w:rPr>
                <w:sz w:val="24"/>
                <w:szCs w:val="24"/>
              </w:rPr>
            </w:pPr>
          </w:p>
        </w:tc>
      </w:tr>
      <w:tr w:rsidR="00EC33D9" w14:paraId="7B031537" w14:textId="77777777" w:rsidTr="00476DDD">
        <w:tc>
          <w:tcPr>
            <w:tcW w:w="1447" w:type="dxa"/>
            <w:shd w:val="clear" w:color="auto" w:fill="DDD9C3" w:themeFill="background2" w:themeFillShade="E6"/>
          </w:tcPr>
          <w:p w14:paraId="23AF3806" w14:textId="77777777" w:rsidR="00EC33D9" w:rsidRDefault="00EC33D9" w:rsidP="00476DDD">
            <w:pPr>
              <w:rPr>
                <w:sz w:val="24"/>
                <w:szCs w:val="24"/>
              </w:rPr>
            </w:pPr>
            <w:r>
              <w:rPr>
                <w:sz w:val="24"/>
                <w:szCs w:val="24"/>
              </w:rPr>
              <w:t>11:00-12:00</w:t>
            </w:r>
          </w:p>
        </w:tc>
        <w:tc>
          <w:tcPr>
            <w:tcW w:w="1222" w:type="dxa"/>
            <w:shd w:val="clear" w:color="auto" w:fill="FDE9D9" w:themeFill="accent6" w:themeFillTint="33"/>
          </w:tcPr>
          <w:p w14:paraId="14050A4F" w14:textId="77777777" w:rsidR="00EC33D9" w:rsidRDefault="00EC33D9" w:rsidP="00476DDD">
            <w:pPr>
              <w:rPr>
                <w:sz w:val="24"/>
                <w:szCs w:val="24"/>
              </w:rPr>
            </w:pPr>
          </w:p>
        </w:tc>
        <w:tc>
          <w:tcPr>
            <w:tcW w:w="1347" w:type="dxa"/>
            <w:shd w:val="clear" w:color="auto" w:fill="FDE9D9" w:themeFill="accent6" w:themeFillTint="33"/>
          </w:tcPr>
          <w:p w14:paraId="20694128" w14:textId="77777777" w:rsidR="00EC33D9" w:rsidRDefault="00EC33D9" w:rsidP="00476DDD">
            <w:pPr>
              <w:rPr>
                <w:sz w:val="24"/>
                <w:szCs w:val="24"/>
              </w:rPr>
            </w:pPr>
          </w:p>
        </w:tc>
        <w:tc>
          <w:tcPr>
            <w:tcW w:w="1409" w:type="dxa"/>
            <w:shd w:val="clear" w:color="auto" w:fill="FDE9D9" w:themeFill="accent6" w:themeFillTint="33"/>
          </w:tcPr>
          <w:p w14:paraId="00F567D0" w14:textId="77777777" w:rsidR="00EC33D9" w:rsidRDefault="00EC33D9" w:rsidP="00476DDD">
            <w:pPr>
              <w:rPr>
                <w:sz w:val="24"/>
                <w:szCs w:val="24"/>
              </w:rPr>
            </w:pPr>
          </w:p>
        </w:tc>
        <w:tc>
          <w:tcPr>
            <w:tcW w:w="1342" w:type="dxa"/>
            <w:shd w:val="clear" w:color="auto" w:fill="FDE9D9" w:themeFill="accent6" w:themeFillTint="33"/>
          </w:tcPr>
          <w:p w14:paraId="619C4697" w14:textId="77777777" w:rsidR="00EC33D9" w:rsidRDefault="00EC33D9" w:rsidP="00476DDD">
            <w:pPr>
              <w:rPr>
                <w:sz w:val="24"/>
                <w:szCs w:val="24"/>
              </w:rPr>
            </w:pPr>
          </w:p>
        </w:tc>
        <w:tc>
          <w:tcPr>
            <w:tcW w:w="1353" w:type="dxa"/>
            <w:shd w:val="clear" w:color="auto" w:fill="FDE9D9" w:themeFill="accent6" w:themeFillTint="33"/>
          </w:tcPr>
          <w:p w14:paraId="434CF941" w14:textId="77777777" w:rsidR="00EC33D9" w:rsidRDefault="00EC33D9" w:rsidP="00476DDD">
            <w:pPr>
              <w:rPr>
                <w:sz w:val="24"/>
                <w:szCs w:val="24"/>
              </w:rPr>
            </w:pPr>
          </w:p>
        </w:tc>
      </w:tr>
      <w:tr w:rsidR="00EC33D9" w14:paraId="469849D5" w14:textId="77777777" w:rsidTr="00476DDD">
        <w:tc>
          <w:tcPr>
            <w:tcW w:w="1447" w:type="dxa"/>
            <w:shd w:val="clear" w:color="auto" w:fill="DDD9C3" w:themeFill="background2" w:themeFillShade="E6"/>
          </w:tcPr>
          <w:p w14:paraId="4051E0AF" w14:textId="77777777" w:rsidR="00EC33D9" w:rsidRDefault="00EC33D9" w:rsidP="00476DDD">
            <w:pPr>
              <w:rPr>
                <w:sz w:val="24"/>
                <w:szCs w:val="24"/>
              </w:rPr>
            </w:pPr>
            <w:r>
              <w:rPr>
                <w:sz w:val="24"/>
                <w:szCs w:val="24"/>
              </w:rPr>
              <w:t>12:00-13:00</w:t>
            </w:r>
          </w:p>
        </w:tc>
        <w:tc>
          <w:tcPr>
            <w:tcW w:w="1222" w:type="dxa"/>
            <w:shd w:val="clear" w:color="auto" w:fill="FDE9D9" w:themeFill="accent6" w:themeFillTint="33"/>
          </w:tcPr>
          <w:p w14:paraId="20255D3D" w14:textId="77777777" w:rsidR="00EC33D9" w:rsidRDefault="00EC33D9" w:rsidP="00476DDD">
            <w:pPr>
              <w:rPr>
                <w:sz w:val="24"/>
                <w:szCs w:val="24"/>
              </w:rPr>
            </w:pPr>
          </w:p>
        </w:tc>
        <w:tc>
          <w:tcPr>
            <w:tcW w:w="1347" w:type="dxa"/>
            <w:shd w:val="clear" w:color="auto" w:fill="FDE9D9" w:themeFill="accent6" w:themeFillTint="33"/>
          </w:tcPr>
          <w:p w14:paraId="5476A176" w14:textId="77777777" w:rsidR="00EC33D9" w:rsidRDefault="00EC33D9" w:rsidP="00476DDD">
            <w:pPr>
              <w:rPr>
                <w:sz w:val="24"/>
                <w:szCs w:val="24"/>
              </w:rPr>
            </w:pPr>
          </w:p>
        </w:tc>
        <w:tc>
          <w:tcPr>
            <w:tcW w:w="1409" w:type="dxa"/>
            <w:shd w:val="clear" w:color="auto" w:fill="FDE9D9" w:themeFill="accent6" w:themeFillTint="33"/>
          </w:tcPr>
          <w:p w14:paraId="661CFD76" w14:textId="77777777" w:rsidR="00EC33D9" w:rsidRDefault="00EC33D9" w:rsidP="00476DDD">
            <w:pPr>
              <w:rPr>
                <w:sz w:val="24"/>
                <w:szCs w:val="24"/>
              </w:rPr>
            </w:pPr>
          </w:p>
        </w:tc>
        <w:tc>
          <w:tcPr>
            <w:tcW w:w="1342" w:type="dxa"/>
            <w:shd w:val="clear" w:color="auto" w:fill="FDE9D9" w:themeFill="accent6" w:themeFillTint="33"/>
          </w:tcPr>
          <w:p w14:paraId="013490A8" w14:textId="77777777" w:rsidR="00EC33D9" w:rsidRDefault="00EC33D9" w:rsidP="00476DDD">
            <w:pPr>
              <w:rPr>
                <w:sz w:val="24"/>
                <w:szCs w:val="24"/>
              </w:rPr>
            </w:pPr>
          </w:p>
        </w:tc>
        <w:tc>
          <w:tcPr>
            <w:tcW w:w="1353" w:type="dxa"/>
            <w:shd w:val="clear" w:color="auto" w:fill="FDE9D9" w:themeFill="accent6" w:themeFillTint="33"/>
          </w:tcPr>
          <w:p w14:paraId="589E2903" w14:textId="77777777" w:rsidR="00EC33D9" w:rsidRDefault="00EC33D9" w:rsidP="00476DDD">
            <w:pPr>
              <w:rPr>
                <w:sz w:val="24"/>
                <w:szCs w:val="24"/>
              </w:rPr>
            </w:pPr>
          </w:p>
        </w:tc>
      </w:tr>
      <w:tr w:rsidR="00EC33D9" w14:paraId="370A73EC" w14:textId="77777777" w:rsidTr="00476DDD">
        <w:tc>
          <w:tcPr>
            <w:tcW w:w="1447" w:type="dxa"/>
            <w:shd w:val="clear" w:color="auto" w:fill="DDD9C3" w:themeFill="background2" w:themeFillShade="E6"/>
          </w:tcPr>
          <w:p w14:paraId="5B554B57" w14:textId="77777777" w:rsidR="00EC33D9" w:rsidRDefault="00EC33D9" w:rsidP="00476DDD">
            <w:pPr>
              <w:rPr>
                <w:sz w:val="24"/>
                <w:szCs w:val="24"/>
              </w:rPr>
            </w:pPr>
            <w:r>
              <w:rPr>
                <w:sz w:val="24"/>
                <w:szCs w:val="24"/>
              </w:rPr>
              <w:t>13:00-14:00</w:t>
            </w:r>
          </w:p>
        </w:tc>
        <w:tc>
          <w:tcPr>
            <w:tcW w:w="1222" w:type="dxa"/>
            <w:shd w:val="clear" w:color="auto" w:fill="FDE9D9" w:themeFill="accent6" w:themeFillTint="33"/>
          </w:tcPr>
          <w:p w14:paraId="72383613" w14:textId="77777777" w:rsidR="00EC33D9" w:rsidRDefault="00EC33D9" w:rsidP="00476DDD">
            <w:pPr>
              <w:rPr>
                <w:sz w:val="24"/>
                <w:szCs w:val="24"/>
              </w:rPr>
            </w:pPr>
          </w:p>
        </w:tc>
        <w:tc>
          <w:tcPr>
            <w:tcW w:w="1347" w:type="dxa"/>
            <w:shd w:val="clear" w:color="auto" w:fill="FDE9D9" w:themeFill="accent6" w:themeFillTint="33"/>
          </w:tcPr>
          <w:p w14:paraId="717F5F33" w14:textId="77777777" w:rsidR="00EC33D9" w:rsidRDefault="00EC33D9" w:rsidP="00476DDD">
            <w:pPr>
              <w:rPr>
                <w:sz w:val="24"/>
                <w:szCs w:val="24"/>
              </w:rPr>
            </w:pPr>
          </w:p>
        </w:tc>
        <w:tc>
          <w:tcPr>
            <w:tcW w:w="1409" w:type="dxa"/>
            <w:shd w:val="clear" w:color="auto" w:fill="FDE9D9" w:themeFill="accent6" w:themeFillTint="33"/>
          </w:tcPr>
          <w:p w14:paraId="3E7421BC" w14:textId="77777777" w:rsidR="00EC33D9" w:rsidRDefault="00EC33D9" w:rsidP="00476DDD">
            <w:pPr>
              <w:rPr>
                <w:sz w:val="24"/>
                <w:szCs w:val="24"/>
              </w:rPr>
            </w:pPr>
          </w:p>
        </w:tc>
        <w:tc>
          <w:tcPr>
            <w:tcW w:w="1342" w:type="dxa"/>
            <w:shd w:val="clear" w:color="auto" w:fill="FDE9D9" w:themeFill="accent6" w:themeFillTint="33"/>
          </w:tcPr>
          <w:p w14:paraId="083F0D08" w14:textId="77777777" w:rsidR="00EC33D9" w:rsidRDefault="00EC33D9" w:rsidP="00476DDD">
            <w:pPr>
              <w:rPr>
                <w:sz w:val="24"/>
                <w:szCs w:val="24"/>
              </w:rPr>
            </w:pPr>
          </w:p>
        </w:tc>
        <w:tc>
          <w:tcPr>
            <w:tcW w:w="1353" w:type="dxa"/>
            <w:shd w:val="clear" w:color="auto" w:fill="FDE9D9" w:themeFill="accent6" w:themeFillTint="33"/>
          </w:tcPr>
          <w:p w14:paraId="75E39650" w14:textId="77777777" w:rsidR="00EC33D9" w:rsidRDefault="00EC33D9" w:rsidP="00EC33D9">
            <w:pPr>
              <w:keepNext/>
              <w:rPr>
                <w:sz w:val="24"/>
                <w:szCs w:val="24"/>
              </w:rPr>
            </w:pPr>
          </w:p>
        </w:tc>
      </w:tr>
    </w:tbl>
    <w:p w14:paraId="67C0A778" w14:textId="00FB473A" w:rsidR="00EC33D9" w:rsidRPr="00855AA6" w:rsidRDefault="00EC33D9" w:rsidP="00EC33D9">
      <w:pPr>
        <w:pStyle w:val="Descripcin"/>
      </w:pPr>
      <w:r>
        <w:t xml:space="preserve">Tabla </w:t>
      </w:r>
      <w:r w:rsidR="00471E15">
        <w:fldChar w:fldCharType="begin"/>
      </w:r>
      <w:r w:rsidR="00471E15">
        <w:instrText xml:space="preserve"> SEQ Tabla \* ARABIC </w:instrText>
      </w:r>
      <w:r w:rsidR="00471E15">
        <w:fldChar w:fldCharType="separate"/>
      </w:r>
      <w:r w:rsidR="00062B32">
        <w:rPr>
          <w:noProof/>
        </w:rPr>
        <w:t>1</w:t>
      </w:r>
      <w:r w:rsidR="00471E15">
        <w:rPr>
          <w:noProof/>
        </w:rPr>
        <w:fldChar w:fldCharType="end"/>
      </w:r>
      <w:r>
        <w:t xml:space="preserve">. </w:t>
      </w:r>
      <w:r>
        <w:rPr>
          <w:noProof/>
        </w:rPr>
        <w:t>Horario de prácticas pre-profesionales</w:t>
      </w:r>
    </w:p>
    <w:p w14:paraId="1971F931" w14:textId="77777777" w:rsidR="00CE2900" w:rsidRDefault="00CE2900">
      <w:pPr>
        <w:widowControl/>
        <w:autoSpaceDE/>
        <w:autoSpaceDN/>
        <w:spacing w:after="200" w:line="276" w:lineRule="auto"/>
        <w:rPr>
          <w:sz w:val="24"/>
          <w:szCs w:val="24"/>
        </w:rPr>
      </w:pPr>
      <w:r>
        <w:rPr>
          <w:sz w:val="24"/>
          <w:szCs w:val="24"/>
        </w:rPr>
        <w:br w:type="page"/>
      </w:r>
    </w:p>
    <w:p w14:paraId="35F7BC56" w14:textId="2D9BD00E" w:rsidR="00A82AD4" w:rsidRDefault="00A82AD4" w:rsidP="00BA4DE2">
      <w:pPr>
        <w:widowControl/>
        <w:autoSpaceDE/>
        <w:autoSpaceDN/>
        <w:spacing w:after="200" w:line="360" w:lineRule="auto"/>
        <w:jc w:val="both"/>
        <w:rPr>
          <w:sz w:val="24"/>
          <w:szCs w:val="24"/>
        </w:rPr>
        <w:sectPr w:rsidR="00A82AD4" w:rsidSect="005631D2">
          <w:headerReference w:type="default" r:id="rId22"/>
          <w:footerReference w:type="default" r:id="rId23"/>
          <w:pgSz w:w="11910" w:h="16840"/>
          <w:pgMar w:top="1418" w:right="1418" w:bottom="1418" w:left="1418" w:header="850" w:footer="1003" w:gutter="0"/>
          <w:cols w:space="720"/>
          <w:docGrid w:linePitch="299"/>
        </w:sectPr>
      </w:pPr>
      <w:bookmarkStart w:id="33" w:name="_bookmark25"/>
      <w:bookmarkEnd w:id="33"/>
    </w:p>
    <w:p w14:paraId="4CEEB1ED" w14:textId="7AFC21DF" w:rsidR="00A81957" w:rsidRDefault="00EC33D9" w:rsidP="00EC33D9">
      <w:pPr>
        <w:pStyle w:val="Ttulo1"/>
      </w:pPr>
      <w:bookmarkStart w:id="34" w:name="_Toc57658768"/>
      <w:r>
        <w:lastRenderedPageBreak/>
        <w:t>MARCO TEÓRICO</w:t>
      </w:r>
      <w:bookmarkEnd w:id="34"/>
    </w:p>
    <w:p w14:paraId="1895A519" w14:textId="39439622" w:rsidR="00485DEF" w:rsidRDefault="00485DEF" w:rsidP="00485DEF">
      <w:pPr>
        <w:pStyle w:val="Estilo2"/>
      </w:pPr>
      <w:bookmarkStart w:id="35" w:name="_Hlk57653739"/>
      <w:bookmarkStart w:id="36" w:name="_Toc57658769"/>
      <w:r>
        <w:t>Software GIS</w:t>
      </w:r>
      <w:bookmarkEnd w:id="36"/>
    </w:p>
    <w:bookmarkEnd w:id="35"/>
    <w:p w14:paraId="797F37A9" w14:textId="77777777" w:rsidR="00485DEF" w:rsidRDefault="00485DEF" w:rsidP="00485DEF">
      <w:pPr>
        <w:pStyle w:val="Textoindependienteprimerasangra2"/>
        <w:spacing w:after="240" w:line="360" w:lineRule="auto"/>
        <w:ind w:left="357" w:firstLine="0"/>
        <w:jc w:val="both"/>
      </w:pPr>
      <w:r w:rsidRPr="00485DEF">
        <w:rPr>
          <w:sz w:val="24"/>
          <w:szCs w:val="24"/>
          <w:highlight w:val="yellow"/>
        </w:rPr>
        <w:t xml:space="preserve">La provincia de Quispicanchi </w:t>
      </w:r>
      <w:r w:rsidRPr="00485DEF">
        <w:rPr>
          <w:highlight w:val="yellow"/>
        </w:rPr>
        <w:t>tiene un área aproximada de 7565 km²; cuenta con 2619 usuarios de agua potable y 2000 contribuyentes de rentas a la fecha 30 de enero de 2020 (ver Figura 2).</w:t>
      </w:r>
      <w:r>
        <w:t xml:space="preserve"> </w:t>
      </w:r>
    </w:p>
    <w:p w14:paraId="46BE3DC3" w14:textId="70310119" w:rsidR="00341F55" w:rsidRDefault="00341F55" w:rsidP="00A60E6A">
      <w:pPr>
        <w:pStyle w:val="Estilo2"/>
      </w:pPr>
      <w:bookmarkStart w:id="37" w:name="_Hlk57653754"/>
      <w:bookmarkStart w:id="38" w:name="_Toc57658770"/>
      <w:r>
        <w:t>Bases teóricas del software QGIS</w:t>
      </w:r>
      <w:bookmarkEnd w:id="38"/>
    </w:p>
    <w:p w14:paraId="05A08868" w14:textId="2C1876E1" w:rsidR="00341F55" w:rsidRPr="00341F55" w:rsidRDefault="00A60E6A" w:rsidP="00F071B3">
      <w:pPr>
        <w:pStyle w:val="Estilo3"/>
      </w:pPr>
      <w:bookmarkStart w:id="39" w:name="_Hlk57653774"/>
      <w:bookmarkEnd w:id="37"/>
      <w:r>
        <w:t>Sistema de información geográfica QGIS</w:t>
      </w:r>
    </w:p>
    <w:p w14:paraId="4A1CF01A" w14:textId="5E3C2A2A" w:rsidR="00A60E6A" w:rsidRDefault="00A60E6A" w:rsidP="007D3334">
      <w:pPr>
        <w:pStyle w:val="Textoindependienteprimerasangra2"/>
        <w:spacing w:after="240" w:line="360" w:lineRule="auto"/>
        <w:ind w:left="709" w:firstLine="0"/>
        <w:jc w:val="both"/>
        <w:rPr>
          <w:sz w:val="24"/>
          <w:szCs w:val="24"/>
        </w:rPr>
      </w:pPr>
      <w:bookmarkStart w:id="40" w:name="_Hlk57653790"/>
      <w:bookmarkEnd w:id="39"/>
      <w:r w:rsidRPr="00A60E6A">
        <w:rPr>
          <w:sz w:val="24"/>
          <w:szCs w:val="24"/>
        </w:rPr>
        <w:t xml:space="preserve">Quantum GIS (QGIS) es un sistema de información geográfica de código abierto. El proyecto nació en mayo de 2002 y se estableció como un proyecto dentro de Source Forge (repositorio de proyectos en software libre) en junio del mismo año. El objetivo inicial fue proporcionar un visor de datos SIG </w:t>
      </w:r>
      <w:r w:rsidRPr="00A60E6A">
        <w:rPr>
          <w:sz w:val="24"/>
          <w:szCs w:val="24"/>
          <w:highlight w:val="yellow"/>
        </w:rPr>
        <w:t>(ver Figura 9).</w:t>
      </w:r>
    </w:p>
    <w:p w14:paraId="179307AA" w14:textId="5D9F0F63" w:rsidR="00A60E6A" w:rsidRDefault="00A60E6A" w:rsidP="007D3334">
      <w:pPr>
        <w:pStyle w:val="Textoindependienteprimerasangra2"/>
        <w:spacing w:after="240" w:line="360" w:lineRule="auto"/>
        <w:ind w:left="709" w:firstLine="0"/>
        <w:jc w:val="both"/>
        <w:rPr>
          <w:sz w:val="24"/>
          <w:szCs w:val="24"/>
        </w:rPr>
      </w:pPr>
      <w:r w:rsidRPr="00A60E6A">
        <w:rPr>
          <w:sz w:val="24"/>
          <w:szCs w:val="24"/>
        </w:rPr>
        <w:t xml:space="preserve">QGIS se ha ido desarrollando como una alternativa al software SIG comercial, tradicionalmente caro. Actualmente QGIS puede ser ejecutada en la mayoría de plataformas Unix, Windows y OSX. </w:t>
      </w:r>
      <w:r w:rsidRPr="00A60E6A">
        <w:rPr>
          <w:sz w:val="24"/>
          <w:szCs w:val="24"/>
          <w:highlight w:val="yellow"/>
        </w:rPr>
        <w:t>(SERNANP, 2015)</w:t>
      </w:r>
    </w:p>
    <w:p w14:paraId="0DB37B82" w14:textId="1CA1E149" w:rsidR="00A60E6A" w:rsidRDefault="00A60E6A" w:rsidP="007D3334">
      <w:pPr>
        <w:pStyle w:val="Textoindependienteprimerasangra2"/>
        <w:spacing w:after="240" w:line="360" w:lineRule="auto"/>
        <w:ind w:left="709" w:firstLine="0"/>
        <w:jc w:val="both"/>
        <w:rPr>
          <w:sz w:val="24"/>
          <w:szCs w:val="24"/>
        </w:rPr>
      </w:pPr>
      <w:r w:rsidRPr="00A60E6A">
        <w:rPr>
          <w:sz w:val="24"/>
          <w:szCs w:val="24"/>
        </w:rPr>
        <w:t>Además, soporta un gran número de formatos ráster y vectoriales, con nuevos soportes fácilmente añadibles utilizando su arquitectura de complementos.</w:t>
      </w:r>
    </w:p>
    <w:p w14:paraId="452A7FC0" w14:textId="67CEDA7E" w:rsidR="00A60E6A" w:rsidRDefault="00A60E6A" w:rsidP="007D3334">
      <w:pPr>
        <w:pStyle w:val="Textoindependienteprimerasangra2"/>
        <w:spacing w:after="240" w:line="360" w:lineRule="auto"/>
        <w:ind w:left="709" w:firstLine="0"/>
        <w:jc w:val="both"/>
        <w:rPr>
          <w:sz w:val="24"/>
          <w:szCs w:val="24"/>
        </w:rPr>
      </w:pPr>
      <w:r w:rsidRPr="00A60E6A">
        <w:rPr>
          <w:sz w:val="24"/>
          <w:szCs w:val="24"/>
        </w:rPr>
        <w:t>A su vez se ha publicado bajo licencia pública de GNU (GNU General Public License, por sus siglas en inglés GNU GPL). Desarrollar QGIS bajo esta licencia quiere decir que se puede inspeccionar y modificar el código fuente. Con esto se logra que los usuarios siempre tengan acceso a un programa SIG gratis y que pueda ser libremente modificado.</w:t>
      </w:r>
    </w:p>
    <w:p w14:paraId="1C74C20F" w14:textId="577F3ADE" w:rsidR="007D3334" w:rsidRDefault="007D3334" w:rsidP="00A60E6A">
      <w:pPr>
        <w:widowControl/>
        <w:autoSpaceDE/>
        <w:autoSpaceDN/>
        <w:spacing w:after="200" w:line="276" w:lineRule="auto"/>
        <w:rPr>
          <w:sz w:val="24"/>
          <w:szCs w:val="24"/>
        </w:rPr>
      </w:pPr>
      <w:r>
        <w:rPr>
          <w:noProof/>
          <w:sz w:val="24"/>
          <w:szCs w:val="24"/>
        </w:rPr>
        <w:drawing>
          <wp:anchor distT="0" distB="0" distL="114300" distR="114300" simplePos="0" relativeHeight="251670528" behindDoc="1" locked="0" layoutInCell="1" allowOverlap="1" wp14:anchorId="4280EAB3" wp14:editId="20F399D1">
            <wp:simplePos x="0" y="0"/>
            <wp:positionH relativeFrom="margin">
              <wp:posOffset>985520</wp:posOffset>
            </wp:positionH>
            <wp:positionV relativeFrom="paragraph">
              <wp:posOffset>15240</wp:posOffset>
            </wp:positionV>
            <wp:extent cx="4318000" cy="2099310"/>
            <wp:effectExtent l="0" t="0" r="6350" b="0"/>
            <wp:wrapTight wrapText="bothSides">
              <wp:wrapPolygon edited="0">
                <wp:start x="0" y="0"/>
                <wp:lineTo x="0" y="21365"/>
                <wp:lineTo x="95" y="21365"/>
                <wp:lineTo x="21536" y="21365"/>
                <wp:lineTo x="21536"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18000" cy="2099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590E1D" w14:textId="3DA5B392" w:rsidR="00485DEF" w:rsidRDefault="00485DEF" w:rsidP="00A60E6A">
      <w:pPr>
        <w:widowControl/>
        <w:autoSpaceDE/>
        <w:autoSpaceDN/>
        <w:spacing w:after="200" w:line="276" w:lineRule="auto"/>
        <w:rPr>
          <w:sz w:val="24"/>
          <w:szCs w:val="24"/>
        </w:rPr>
      </w:pPr>
    </w:p>
    <w:bookmarkEnd w:id="40"/>
    <w:p w14:paraId="18E6AEED" w14:textId="0465460A" w:rsidR="007D3334" w:rsidRDefault="007D3334" w:rsidP="00A60E6A">
      <w:pPr>
        <w:widowControl/>
        <w:autoSpaceDE/>
        <w:autoSpaceDN/>
        <w:spacing w:after="200" w:line="276" w:lineRule="auto"/>
        <w:rPr>
          <w:sz w:val="24"/>
          <w:szCs w:val="24"/>
        </w:rPr>
      </w:pPr>
    </w:p>
    <w:p w14:paraId="3C3C8EFA" w14:textId="5D2A7027" w:rsidR="007D3334" w:rsidRDefault="007D3334" w:rsidP="00A60E6A">
      <w:pPr>
        <w:widowControl/>
        <w:autoSpaceDE/>
        <w:autoSpaceDN/>
        <w:spacing w:after="200" w:line="276" w:lineRule="auto"/>
        <w:rPr>
          <w:sz w:val="24"/>
          <w:szCs w:val="24"/>
        </w:rPr>
      </w:pPr>
    </w:p>
    <w:p w14:paraId="401D6322" w14:textId="1C7068AF" w:rsidR="007D3334" w:rsidRDefault="007D3334" w:rsidP="00A60E6A">
      <w:pPr>
        <w:widowControl/>
        <w:autoSpaceDE/>
        <w:autoSpaceDN/>
        <w:spacing w:after="200" w:line="276" w:lineRule="auto"/>
        <w:rPr>
          <w:sz w:val="24"/>
          <w:szCs w:val="24"/>
        </w:rPr>
      </w:pPr>
    </w:p>
    <w:p w14:paraId="1F6CBEF1" w14:textId="69CF479E" w:rsidR="007D3334" w:rsidRDefault="007D3334" w:rsidP="00A60E6A">
      <w:pPr>
        <w:widowControl/>
        <w:autoSpaceDE/>
        <w:autoSpaceDN/>
        <w:spacing w:after="200" w:line="276" w:lineRule="auto"/>
        <w:rPr>
          <w:sz w:val="24"/>
          <w:szCs w:val="24"/>
        </w:rPr>
      </w:pPr>
    </w:p>
    <w:p w14:paraId="4FFB6605" w14:textId="494F3466" w:rsidR="007D3334" w:rsidRDefault="007D3334" w:rsidP="00A60E6A">
      <w:pPr>
        <w:widowControl/>
        <w:autoSpaceDE/>
        <w:autoSpaceDN/>
        <w:spacing w:after="200" w:line="276" w:lineRule="auto"/>
        <w:rPr>
          <w:sz w:val="24"/>
          <w:szCs w:val="24"/>
        </w:rPr>
      </w:pPr>
    </w:p>
    <w:p w14:paraId="7E99F6DB" w14:textId="4D863AC1" w:rsidR="007D3334" w:rsidRDefault="007D3334" w:rsidP="00A60E6A">
      <w:pPr>
        <w:widowControl/>
        <w:autoSpaceDE/>
        <w:autoSpaceDN/>
        <w:spacing w:after="200" w:line="276" w:lineRule="auto"/>
        <w:rPr>
          <w:sz w:val="24"/>
          <w:szCs w:val="24"/>
        </w:rPr>
      </w:pPr>
    </w:p>
    <w:p w14:paraId="3188E990" w14:textId="2BB9B304" w:rsidR="007D3334" w:rsidRDefault="007D3334" w:rsidP="00A60E6A">
      <w:pPr>
        <w:widowControl/>
        <w:autoSpaceDE/>
        <w:autoSpaceDN/>
        <w:spacing w:after="200" w:line="276" w:lineRule="auto"/>
        <w:rPr>
          <w:sz w:val="24"/>
          <w:szCs w:val="24"/>
        </w:rPr>
      </w:pPr>
    </w:p>
    <w:p w14:paraId="0E157C9E" w14:textId="77777777" w:rsidR="007D3334" w:rsidRPr="00A60E6A" w:rsidRDefault="007D3334" w:rsidP="00A60E6A">
      <w:pPr>
        <w:widowControl/>
        <w:autoSpaceDE/>
        <w:autoSpaceDN/>
        <w:spacing w:after="200" w:line="276" w:lineRule="auto"/>
        <w:rPr>
          <w:sz w:val="24"/>
          <w:szCs w:val="24"/>
        </w:rPr>
      </w:pPr>
    </w:p>
    <w:p w14:paraId="63FEF7B4" w14:textId="24DF9B03" w:rsidR="00341F55" w:rsidRPr="003C7995" w:rsidRDefault="00341F55" w:rsidP="00F071B3">
      <w:pPr>
        <w:pStyle w:val="Estilo3"/>
      </w:pPr>
      <w:bookmarkStart w:id="41" w:name="_Hlk57653841"/>
      <w:r>
        <w:t>Interfaz</w:t>
      </w:r>
    </w:p>
    <w:bookmarkEnd w:id="41"/>
    <w:p w14:paraId="47719187" w14:textId="77777777" w:rsidR="00341F55" w:rsidRDefault="00341F55" w:rsidP="00341F55">
      <w:pPr>
        <w:pStyle w:val="Textoindependienteprimerasangra2"/>
        <w:spacing w:after="240" w:line="360" w:lineRule="auto"/>
        <w:ind w:left="357" w:firstLine="0"/>
        <w:jc w:val="both"/>
        <w:rPr>
          <w:sz w:val="24"/>
          <w:szCs w:val="24"/>
        </w:rPr>
      </w:pPr>
      <w:r>
        <w:rPr>
          <w:noProof/>
        </w:rPr>
        <w:drawing>
          <wp:anchor distT="0" distB="0" distL="114300" distR="114300" simplePos="0" relativeHeight="251672576" behindDoc="1" locked="0" layoutInCell="1" allowOverlap="1" wp14:anchorId="4E765DDB" wp14:editId="2DFB89AE">
            <wp:simplePos x="0" y="0"/>
            <wp:positionH relativeFrom="column">
              <wp:posOffset>261620</wp:posOffset>
            </wp:positionH>
            <wp:positionV relativeFrom="paragraph">
              <wp:posOffset>426085</wp:posOffset>
            </wp:positionV>
            <wp:extent cx="5761990" cy="3124200"/>
            <wp:effectExtent l="0" t="0" r="0" b="0"/>
            <wp:wrapTight wrapText="bothSides">
              <wp:wrapPolygon edited="0">
                <wp:start x="0" y="0"/>
                <wp:lineTo x="0" y="21468"/>
                <wp:lineTo x="21495" y="21468"/>
                <wp:lineTo x="21495"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1990" cy="3124200"/>
                    </a:xfrm>
                    <a:prstGeom prst="rect">
                      <a:avLst/>
                    </a:prstGeom>
                  </pic:spPr>
                </pic:pic>
              </a:graphicData>
            </a:graphic>
            <wp14:sizeRelH relativeFrom="page">
              <wp14:pctWidth>0</wp14:pctWidth>
            </wp14:sizeRelH>
            <wp14:sizeRelV relativeFrom="page">
              <wp14:pctHeight>0</wp14:pctHeight>
            </wp14:sizeRelV>
          </wp:anchor>
        </w:drawing>
      </w:r>
      <w:bookmarkStart w:id="42" w:name="_Hlk57653866"/>
      <w:r w:rsidRPr="002008E5">
        <w:rPr>
          <w:sz w:val="24"/>
          <w:szCs w:val="24"/>
        </w:rPr>
        <w:t xml:space="preserve">Cuando QGIS inicia, presenta la sig. interfaz gráfica de usuario </w:t>
      </w:r>
      <w:r w:rsidRPr="002008E5">
        <w:rPr>
          <w:sz w:val="24"/>
          <w:szCs w:val="24"/>
          <w:highlight w:val="yellow"/>
        </w:rPr>
        <w:t>(ver Figura 14).</w:t>
      </w:r>
    </w:p>
    <w:bookmarkEnd w:id="42"/>
    <w:p w14:paraId="0241E3C1" w14:textId="77777777" w:rsidR="00341F55" w:rsidRDefault="00341F55" w:rsidP="00F071B3">
      <w:pPr>
        <w:pStyle w:val="Textoindependienteprimerasangra2"/>
        <w:spacing w:after="240" w:line="360" w:lineRule="auto"/>
        <w:ind w:left="0" w:firstLine="0"/>
        <w:jc w:val="both"/>
        <w:rPr>
          <w:sz w:val="24"/>
          <w:szCs w:val="24"/>
        </w:rPr>
      </w:pPr>
    </w:p>
    <w:p w14:paraId="34CB0E0C" w14:textId="77777777" w:rsidR="00341F55" w:rsidRDefault="00341F55" w:rsidP="00341F55">
      <w:pPr>
        <w:pStyle w:val="Estilo3"/>
      </w:pPr>
      <w:bookmarkStart w:id="43" w:name="_Hlk57653907"/>
      <w:r>
        <w:t>Descripción de los elementos de la interfaz</w:t>
      </w:r>
    </w:p>
    <w:p w14:paraId="6CE6BF45" w14:textId="77777777" w:rsidR="00341F55" w:rsidRDefault="00341F55" w:rsidP="00341F55">
      <w:pPr>
        <w:pStyle w:val="Estilo4"/>
      </w:pPr>
      <w:bookmarkStart w:id="44" w:name="_Hlk57655974"/>
      <w:bookmarkEnd w:id="43"/>
      <w:r>
        <w:t>Barra de herramientas menú</w:t>
      </w:r>
    </w:p>
    <w:bookmarkEnd w:id="44"/>
    <w:p w14:paraId="6B44B3E6" w14:textId="77777777" w:rsidR="00341F55" w:rsidRDefault="00341F55" w:rsidP="00341F55">
      <w:pPr>
        <w:pStyle w:val="Estilo4"/>
        <w:numPr>
          <w:ilvl w:val="0"/>
          <w:numId w:val="0"/>
        </w:numPr>
        <w:ind w:left="1573"/>
        <w:rPr>
          <w:b w:val="0"/>
          <w:bCs/>
        </w:rPr>
      </w:pPr>
      <w:r>
        <w:rPr>
          <w:noProof/>
        </w:rPr>
        <w:drawing>
          <wp:anchor distT="0" distB="0" distL="114300" distR="114300" simplePos="0" relativeHeight="251673600" behindDoc="1" locked="0" layoutInCell="1" allowOverlap="1" wp14:anchorId="25DD9A00" wp14:editId="4169B7E9">
            <wp:simplePos x="0" y="0"/>
            <wp:positionH relativeFrom="margin">
              <wp:align>right</wp:align>
            </wp:positionH>
            <wp:positionV relativeFrom="paragraph">
              <wp:posOffset>1223010</wp:posOffset>
            </wp:positionV>
            <wp:extent cx="5476875" cy="532765"/>
            <wp:effectExtent l="0" t="0" r="9525" b="635"/>
            <wp:wrapTight wrapText="bothSides">
              <wp:wrapPolygon edited="0">
                <wp:start x="0" y="0"/>
                <wp:lineTo x="0" y="20853"/>
                <wp:lineTo x="21562" y="20853"/>
                <wp:lineTo x="21562"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r="24974"/>
                    <a:stretch/>
                  </pic:blipFill>
                  <pic:spPr bwMode="auto">
                    <a:xfrm>
                      <a:off x="0" y="0"/>
                      <a:ext cx="5476875" cy="532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45" w:name="_Hlk57656544"/>
      <w:r w:rsidRPr="006252F1">
        <w:rPr>
          <w:b w:val="0"/>
          <w:bCs/>
        </w:rPr>
        <w:t xml:space="preserve">La barra de menú permite el acceso a varias características de QGIS mediante un menú jerárquico estándar. Aunque la mayoría de las opciones tiene una herramienta correspondiente, algunas opciones de menú solo aparecen si se carga el complemento solicitado </w:t>
      </w:r>
      <w:r w:rsidRPr="007A326A">
        <w:rPr>
          <w:b w:val="0"/>
          <w:bCs/>
          <w:highlight w:val="yellow"/>
        </w:rPr>
        <w:t>(ver Figura 16).</w:t>
      </w:r>
    </w:p>
    <w:bookmarkEnd w:id="45"/>
    <w:p w14:paraId="45B665E1" w14:textId="77777777" w:rsidR="00341F55" w:rsidRDefault="00341F55" w:rsidP="00341F55">
      <w:pPr>
        <w:pStyle w:val="Estilo4"/>
        <w:numPr>
          <w:ilvl w:val="0"/>
          <w:numId w:val="0"/>
        </w:numPr>
        <w:ind w:left="1573"/>
        <w:rPr>
          <w:b w:val="0"/>
          <w:bCs/>
        </w:rPr>
      </w:pPr>
    </w:p>
    <w:p w14:paraId="016F552A" w14:textId="77777777" w:rsidR="00341F55" w:rsidRPr="006252F1" w:rsidRDefault="00341F55" w:rsidP="00341F55">
      <w:pPr>
        <w:pStyle w:val="Estilo4"/>
      </w:pPr>
      <w:bookmarkStart w:id="46" w:name="_Hlk57655980"/>
      <w:r>
        <w:t>Barra de herramientas de ayuda</w:t>
      </w:r>
    </w:p>
    <w:bookmarkEnd w:id="46"/>
    <w:p w14:paraId="2722D95E" w14:textId="77777777" w:rsidR="00341F55" w:rsidRDefault="00341F55" w:rsidP="00341F55">
      <w:pPr>
        <w:pStyle w:val="Textoindependienteprimerasangra2"/>
        <w:spacing w:after="240" w:line="360" w:lineRule="auto"/>
        <w:ind w:left="1418" w:firstLine="0"/>
        <w:jc w:val="both"/>
        <w:rPr>
          <w:sz w:val="24"/>
          <w:szCs w:val="24"/>
        </w:rPr>
      </w:pPr>
      <w:r w:rsidRPr="007A326A">
        <w:rPr>
          <w:sz w:val="24"/>
          <w:szCs w:val="24"/>
        </w:rPr>
        <w:t>Se puede acceder a la mayoría de ellos a través de la barra de ayuda</w:t>
      </w:r>
      <w:r>
        <w:rPr>
          <w:sz w:val="24"/>
          <w:szCs w:val="24"/>
        </w:rPr>
        <w:t xml:space="preserve">, podemos </w:t>
      </w:r>
      <w:r>
        <w:rPr>
          <w:sz w:val="24"/>
          <w:szCs w:val="24"/>
        </w:rPr>
        <w:lastRenderedPageBreak/>
        <w:t>observar f</w:t>
      </w:r>
      <w:r w:rsidRPr="007A326A">
        <w:rPr>
          <w:sz w:val="24"/>
          <w:szCs w:val="24"/>
        </w:rPr>
        <w:t>unciones de menú y herramientas interactivas</w:t>
      </w:r>
      <w:r>
        <w:rPr>
          <w:sz w:val="24"/>
          <w:szCs w:val="24"/>
        </w:rPr>
        <w:t xml:space="preserve">, como las de identificación de objetos espaciales, filtro de periodos en el caso de Lecturas, identificación espacial de la capa principal. </w:t>
      </w:r>
      <w:r w:rsidRPr="00EA39CB">
        <w:rPr>
          <w:sz w:val="24"/>
          <w:szCs w:val="24"/>
          <w:highlight w:val="yellow"/>
        </w:rPr>
        <w:t>(ver Figura 17)</w:t>
      </w:r>
    </w:p>
    <w:p w14:paraId="7EF9ABF6" w14:textId="77777777" w:rsidR="00341F55" w:rsidRDefault="00341F55" w:rsidP="00341F55">
      <w:pPr>
        <w:pStyle w:val="Textoindependienteprimerasangra2"/>
        <w:spacing w:after="240" w:line="360" w:lineRule="auto"/>
        <w:ind w:left="1418" w:firstLine="0"/>
        <w:jc w:val="both"/>
        <w:rPr>
          <w:sz w:val="24"/>
          <w:szCs w:val="24"/>
        </w:rPr>
      </w:pPr>
      <w:r>
        <w:rPr>
          <w:noProof/>
        </w:rPr>
        <w:drawing>
          <wp:anchor distT="0" distB="0" distL="114300" distR="114300" simplePos="0" relativeHeight="251674624" behindDoc="1" locked="0" layoutInCell="1" allowOverlap="1" wp14:anchorId="0FC12B2E" wp14:editId="00A24CC5">
            <wp:simplePos x="0" y="0"/>
            <wp:positionH relativeFrom="column">
              <wp:posOffset>118745</wp:posOffset>
            </wp:positionH>
            <wp:positionV relativeFrom="paragraph">
              <wp:posOffset>1019175</wp:posOffset>
            </wp:positionV>
            <wp:extent cx="5730240" cy="990600"/>
            <wp:effectExtent l="0" t="0" r="3810" b="0"/>
            <wp:wrapTight wrapText="bothSides">
              <wp:wrapPolygon edited="0">
                <wp:start x="0" y="0"/>
                <wp:lineTo x="0" y="21185"/>
                <wp:lineTo x="21543" y="21185"/>
                <wp:lineTo x="21543"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24961"/>
                    <a:stretch/>
                  </pic:blipFill>
                  <pic:spPr bwMode="auto">
                    <a:xfrm>
                      <a:off x="0" y="0"/>
                      <a:ext cx="5730240" cy="990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A326A">
        <w:rPr>
          <w:sz w:val="24"/>
          <w:szCs w:val="24"/>
        </w:rPr>
        <w:t xml:space="preserve">Cada elemento de la barra de herramientas tiene una </w:t>
      </w:r>
      <w:r>
        <w:rPr>
          <w:sz w:val="24"/>
          <w:szCs w:val="24"/>
        </w:rPr>
        <w:t>funcionalidad dentro de QGIS</w:t>
      </w:r>
      <w:r w:rsidRPr="007A326A">
        <w:rPr>
          <w:sz w:val="24"/>
          <w:szCs w:val="24"/>
        </w:rPr>
        <w:t xml:space="preserve">. Mueva el cursor del mouse sobre el elemento </w:t>
      </w:r>
      <w:r>
        <w:rPr>
          <w:sz w:val="24"/>
          <w:szCs w:val="24"/>
        </w:rPr>
        <w:t>y podremos ver una</w:t>
      </w:r>
      <w:r w:rsidRPr="007A326A">
        <w:rPr>
          <w:sz w:val="24"/>
          <w:szCs w:val="24"/>
        </w:rPr>
        <w:t xml:space="preserve"> descripción del propósito de la herramienta.</w:t>
      </w:r>
    </w:p>
    <w:p w14:paraId="4B46E647" w14:textId="77777777" w:rsidR="00341F55" w:rsidRDefault="00341F55" w:rsidP="00341F55">
      <w:pPr>
        <w:pStyle w:val="Textoindependienteprimerasangra2"/>
        <w:spacing w:after="240" w:line="360" w:lineRule="auto"/>
        <w:ind w:left="1418" w:firstLine="0"/>
        <w:jc w:val="both"/>
        <w:rPr>
          <w:sz w:val="24"/>
          <w:szCs w:val="24"/>
        </w:rPr>
      </w:pPr>
    </w:p>
    <w:p w14:paraId="79FD1538" w14:textId="77777777" w:rsidR="00341F55" w:rsidRDefault="00341F55" w:rsidP="00341F55">
      <w:pPr>
        <w:pStyle w:val="Estilo4"/>
        <w:numPr>
          <w:ilvl w:val="0"/>
          <w:numId w:val="0"/>
        </w:numPr>
        <w:ind w:left="1573"/>
        <w:rPr>
          <w:b w:val="0"/>
          <w:bCs/>
        </w:rPr>
      </w:pPr>
    </w:p>
    <w:p w14:paraId="7D2406F7" w14:textId="77777777" w:rsidR="00341F55" w:rsidRPr="006252F1" w:rsidRDefault="00341F55" w:rsidP="00341F55">
      <w:pPr>
        <w:pStyle w:val="Estilo4"/>
      </w:pPr>
      <w:bookmarkStart w:id="47" w:name="_Hlk57655986"/>
      <w:r>
        <w:t>Panel de capas</w:t>
      </w:r>
    </w:p>
    <w:p w14:paraId="6A2C3B39" w14:textId="77777777" w:rsidR="00341F55" w:rsidRPr="00EA39CB" w:rsidRDefault="00341F55" w:rsidP="00341F55">
      <w:pPr>
        <w:pStyle w:val="Textoindependienteprimerasangra2"/>
        <w:spacing w:after="240" w:line="360" w:lineRule="auto"/>
        <w:ind w:left="1418" w:firstLine="0"/>
        <w:jc w:val="both"/>
        <w:rPr>
          <w:sz w:val="24"/>
          <w:szCs w:val="24"/>
        </w:rPr>
      </w:pPr>
      <w:bookmarkStart w:id="48" w:name="_Hlk57656619"/>
      <w:bookmarkEnd w:id="47"/>
      <w:r w:rsidRPr="00EA39CB">
        <w:rPr>
          <w:sz w:val="24"/>
          <w:szCs w:val="24"/>
        </w:rPr>
        <w:t xml:space="preserve">El panel </w:t>
      </w:r>
      <w:r>
        <w:rPr>
          <w:sz w:val="24"/>
          <w:szCs w:val="24"/>
        </w:rPr>
        <w:t>izquierdo donde se encuentran las capas,</w:t>
      </w:r>
      <w:r w:rsidRPr="00EA39CB">
        <w:rPr>
          <w:sz w:val="24"/>
          <w:szCs w:val="24"/>
        </w:rPr>
        <w:t xml:space="preserve"> se utiliza para establecer la visibilidad y el orden</w:t>
      </w:r>
      <w:r>
        <w:rPr>
          <w:sz w:val="24"/>
          <w:szCs w:val="24"/>
        </w:rPr>
        <w:t xml:space="preserve"> de presentación </w:t>
      </w:r>
      <w:r w:rsidRPr="00EA39CB">
        <w:rPr>
          <w:sz w:val="24"/>
          <w:szCs w:val="24"/>
        </w:rPr>
        <w:t>de las capas. El orden vertical significa que las capas ubicadas cerca de la parte superior se dibujan sobre las capas que se muestran a continuación.</w:t>
      </w:r>
    </w:p>
    <w:p w14:paraId="3DE8DF89" w14:textId="77777777" w:rsidR="00341F55" w:rsidRDefault="00341F55" w:rsidP="00341F55">
      <w:pPr>
        <w:pStyle w:val="Textoindependienteprimerasangra2"/>
        <w:spacing w:after="240" w:line="360" w:lineRule="auto"/>
        <w:ind w:left="1418" w:firstLine="0"/>
        <w:jc w:val="both"/>
        <w:rPr>
          <w:sz w:val="24"/>
          <w:szCs w:val="24"/>
        </w:rPr>
      </w:pPr>
      <w:r w:rsidRPr="00EA39CB">
        <w:rPr>
          <w:sz w:val="24"/>
          <w:szCs w:val="24"/>
        </w:rPr>
        <w:t>La casilla de verificación de cada entrada del panel se puede utilizar para mostrar u ocultar la capa.</w:t>
      </w:r>
    </w:p>
    <w:bookmarkEnd w:id="48"/>
    <w:p w14:paraId="29D45ED7" w14:textId="77777777" w:rsidR="00341F55" w:rsidRDefault="00341F55" w:rsidP="00341F55">
      <w:pPr>
        <w:pStyle w:val="Textoindependienteprimerasangra2"/>
        <w:spacing w:after="240" w:line="360" w:lineRule="auto"/>
        <w:ind w:left="1418" w:firstLine="0"/>
        <w:jc w:val="both"/>
        <w:rPr>
          <w:sz w:val="24"/>
          <w:szCs w:val="24"/>
        </w:rPr>
      </w:pPr>
      <w:r>
        <w:rPr>
          <w:noProof/>
        </w:rPr>
        <w:lastRenderedPageBreak/>
        <w:drawing>
          <wp:anchor distT="0" distB="0" distL="114300" distR="114300" simplePos="0" relativeHeight="251675648" behindDoc="1" locked="0" layoutInCell="1" allowOverlap="1" wp14:anchorId="6D67D8DC" wp14:editId="43F77213">
            <wp:simplePos x="0" y="0"/>
            <wp:positionH relativeFrom="column">
              <wp:posOffset>1537335</wp:posOffset>
            </wp:positionH>
            <wp:positionV relativeFrom="paragraph">
              <wp:posOffset>13335</wp:posOffset>
            </wp:positionV>
            <wp:extent cx="3566795" cy="3143250"/>
            <wp:effectExtent l="0" t="0" r="0" b="0"/>
            <wp:wrapTight wrapText="bothSides">
              <wp:wrapPolygon edited="0">
                <wp:start x="0" y="0"/>
                <wp:lineTo x="0" y="21469"/>
                <wp:lineTo x="21458" y="21469"/>
                <wp:lineTo x="21458"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566795" cy="3143250"/>
                    </a:xfrm>
                    <a:prstGeom prst="rect">
                      <a:avLst/>
                    </a:prstGeom>
                  </pic:spPr>
                </pic:pic>
              </a:graphicData>
            </a:graphic>
            <wp14:sizeRelH relativeFrom="page">
              <wp14:pctWidth>0</wp14:pctWidth>
            </wp14:sizeRelH>
            <wp14:sizeRelV relativeFrom="page">
              <wp14:pctHeight>0</wp14:pctHeight>
            </wp14:sizeRelV>
          </wp:anchor>
        </w:drawing>
      </w:r>
    </w:p>
    <w:p w14:paraId="5347304D" w14:textId="77777777" w:rsidR="00341F55" w:rsidRDefault="00341F55" w:rsidP="00341F55">
      <w:pPr>
        <w:pStyle w:val="Textoindependienteprimerasangra2"/>
        <w:spacing w:after="240" w:line="360" w:lineRule="auto"/>
        <w:ind w:left="1418" w:firstLine="0"/>
        <w:jc w:val="both"/>
        <w:rPr>
          <w:sz w:val="24"/>
          <w:szCs w:val="24"/>
        </w:rPr>
      </w:pPr>
    </w:p>
    <w:p w14:paraId="6D14DDC6" w14:textId="77777777" w:rsidR="00341F55" w:rsidRDefault="00341F55" w:rsidP="00341F55">
      <w:pPr>
        <w:pStyle w:val="Textoindependienteprimerasangra2"/>
        <w:spacing w:after="240" w:line="360" w:lineRule="auto"/>
        <w:ind w:left="1418" w:firstLine="0"/>
        <w:jc w:val="both"/>
        <w:rPr>
          <w:sz w:val="24"/>
          <w:szCs w:val="24"/>
        </w:rPr>
      </w:pPr>
    </w:p>
    <w:p w14:paraId="548CF308" w14:textId="77777777" w:rsidR="00341F55" w:rsidRDefault="00341F55" w:rsidP="00341F55">
      <w:pPr>
        <w:pStyle w:val="Textoindependienteprimerasangra2"/>
        <w:spacing w:after="240" w:line="360" w:lineRule="auto"/>
        <w:ind w:left="1418" w:firstLine="0"/>
        <w:jc w:val="both"/>
        <w:rPr>
          <w:sz w:val="24"/>
          <w:szCs w:val="24"/>
        </w:rPr>
      </w:pPr>
    </w:p>
    <w:p w14:paraId="3E546EB8" w14:textId="77777777" w:rsidR="00341F55" w:rsidRDefault="00341F55" w:rsidP="00341F55">
      <w:pPr>
        <w:pStyle w:val="Textoindependienteprimerasangra2"/>
        <w:spacing w:after="240" w:line="360" w:lineRule="auto"/>
        <w:ind w:left="1418" w:firstLine="0"/>
        <w:jc w:val="both"/>
        <w:rPr>
          <w:sz w:val="24"/>
          <w:szCs w:val="24"/>
        </w:rPr>
      </w:pPr>
    </w:p>
    <w:p w14:paraId="48286980" w14:textId="77777777" w:rsidR="00341F55" w:rsidRDefault="00341F55" w:rsidP="00341F55">
      <w:pPr>
        <w:pStyle w:val="Textoindependienteprimerasangra2"/>
        <w:spacing w:after="240" w:line="360" w:lineRule="auto"/>
        <w:ind w:left="1418" w:firstLine="0"/>
        <w:jc w:val="both"/>
        <w:rPr>
          <w:sz w:val="24"/>
          <w:szCs w:val="24"/>
        </w:rPr>
      </w:pPr>
    </w:p>
    <w:p w14:paraId="5164397A" w14:textId="77777777" w:rsidR="00341F55" w:rsidRDefault="00341F55" w:rsidP="00341F55">
      <w:pPr>
        <w:pStyle w:val="Textoindependienteprimerasangra2"/>
        <w:spacing w:after="240" w:line="360" w:lineRule="auto"/>
        <w:ind w:left="1418" w:firstLine="0"/>
        <w:jc w:val="both"/>
        <w:rPr>
          <w:sz w:val="24"/>
          <w:szCs w:val="24"/>
        </w:rPr>
      </w:pPr>
    </w:p>
    <w:p w14:paraId="0CFDDF54" w14:textId="77777777" w:rsidR="00341F55" w:rsidRDefault="00341F55" w:rsidP="00341F55">
      <w:pPr>
        <w:pStyle w:val="Textoindependienteprimerasangra2"/>
        <w:spacing w:after="240" w:line="360" w:lineRule="auto"/>
        <w:ind w:left="1418" w:firstLine="0"/>
        <w:jc w:val="both"/>
        <w:rPr>
          <w:sz w:val="24"/>
          <w:szCs w:val="24"/>
        </w:rPr>
      </w:pPr>
    </w:p>
    <w:p w14:paraId="026D6379" w14:textId="77777777" w:rsidR="00341F55" w:rsidRDefault="00341F55" w:rsidP="00341F55">
      <w:pPr>
        <w:pStyle w:val="Textoindependienteprimerasangra2"/>
        <w:spacing w:after="240" w:line="360" w:lineRule="auto"/>
        <w:ind w:left="1418" w:firstLine="0"/>
        <w:jc w:val="both"/>
        <w:rPr>
          <w:sz w:val="24"/>
          <w:szCs w:val="24"/>
        </w:rPr>
      </w:pPr>
    </w:p>
    <w:p w14:paraId="398DD726" w14:textId="77777777" w:rsidR="00341F55" w:rsidRDefault="00341F55" w:rsidP="00341F55">
      <w:pPr>
        <w:pStyle w:val="Textoindependienteprimerasangra2"/>
        <w:spacing w:after="240" w:line="360" w:lineRule="auto"/>
        <w:ind w:left="1418" w:firstLine="0"/>
        <w:jc w:val="both"/>
        <w:rPr>
          <w:sz w:val="24"/>
          <w:szCs w:val="24"/>
        </w:rPr>
      </w:pPr>
    </w:p>
    <w:p w14:paraId="11839D82" w14:textId="77777777" w:rsidR="00341F55" w:rsidRDefault="00341F55" w:rsidP="00341F55">
      <w:pPr>
        <w:pStyle w:val="Textoindependienteprimerasangra2"/>
        <w:spacing w:after="240" w:line="360" w:lineRule="auto"/>
        <w:ind w:left="1418" w:firstLine="0"/>
        <w:jc w:val="both"/>
        <w:rPr>
          <w:sz w:val="24"/>
          <w:szCs w:val="24"/>
        </w:rPr>
      </w:pPr>
    </w:p>
    <w:p w14:paraId="013E4066" w14:textId="77777777" w:rsidR="00341F55" w:rsidRPr="006252F1" w:rsidRDefault="00341F55" w:rsidP="00341F55">
      <w:pPr>
        <w:pStyle w:val="Estilo4"/>
      </w:pPr>
      <w:bookmarkStart w:id="49" w:name="_Hlk57655990"/>
      <w:r>
        <w:t>Vista del mapa</w:t>
      </w:r>
    </w:p>
    <w:p w14:paraId="4C39370F" w14:textId="77777777" w:rsidR="00341F55" w:rsidRPr="00697C54" w:rsidRDefault="00341F55" w:rsidP="00341F55">
      <w:pPr>
        <w:pStyle w:val="Textoindependienteprimerasangra2"/>
        <w:spacing w:after="240" w:line="360" w:lineRule="auto"/>
        <w:ind w:left="1418" w:firstLine="0"/>
        <w:jc w:val="both"/>
        <w:rPr>
          <w:sz w:val="24"/>
          <w:szCs w:val="24"/>
        </w:rPr>
      </w:pPr>
      <w:bookmarkStart w:id="50" w:name="_Hlk57656687"/>
      <w:bookmarkEnd w:id="49"/>
      <w:r w:rsidRPr="00697C54">
        <w:rPr>
          <w:sz w:val="24"/>
          <w:szCs w:val="24"/>
        </w:rPr>
        <w:t>El propósito principal de QGIS es mostrar el mapa en el lado derecho del panel de capas. El mapa que se muestra en esta ventana dependerá de las capas vectoriales y ráster seleccionadas</w:t>
      </w:r>
      <w:r>
        <w:rPr>
          <w:sz w:val="24"/>
          <w:szCs w:val="24"/>
        </w:rPr>
        <w:t>.</w:t>
      </w:r>
    </w:p>
    <w:p w14:paraId="4A022885" w14:textId="77777777" w:rsidR="00341F55" w:rsidRPr="00697C54" w:rsidRDefault="00341F55" w:rsidP="00341F55">
      <w:pPr>
        <w:pStyle w:val="Textoindependienteprimerasangra2"/>
        <w:spacing w:after="240" w:line="360" w:lineRule="auto"/>
        <w:ind w:left="1418" w:firstLine="0"/>
        <w:jc w:val="both"/>
        <w:rPr>
          <w:sz w:val="24"/>
          <w:szCs w:val="24"/>
        </w:rPr>
      </w:pPr>
      <w:r w:rsidRPr="003F4365">
        <w:rPr>
          <w:sz w:val="24"/>
          <w:szCs w:val="24"/>
        </w:rPr>
        <w:t>Además de estas operaciones, también puede mover la vista del mapa y el zoom, y puede usar diferentes herramientas y complementos instalados proporcionados por QGIS para realizar otras operaciones en el mapa.</w:t>
      </w:r>
    </w:p>
    <w:p w14:paraId="4FD9551A" w14:textId="77777777" w:rsidR="00341F55" w:rsidRPr="006252F1" w:rsidRDefault="00341F55" w:rsidP="00341F55">
      <w:pPr>
        <w:pStyle w:val="Estilo4"/>
      </w:pPr>
      <w:bookmarkStart w:id="51" w:name="_Hlk57655994"/>
      <w:bookmarkEnd w:id="50"/>
      <w:r>
        <w:t>Barra de estado</w:t>
      </w:r>
    </w:p>
    <w:p w14:paraId="5FA297AA" w14:textId="77777777" w:rsidR="00341F55" w:rsidRPr="00341F55" w:rsidRDefault="00341F55" w:rsidP="00341F55">
      <w:pPr>
        <w:pStyle w:val="Textoindependienteprimerasangra2"/>
        <w:spacing w:after="240" w:line="360" w:lineRule="auto"/>
        <w:ind w:left="1418" w:firstLine="0"/>
        <w:jc w:val="both"/>
        <w:rPr>
          <w:sz w:val="24"/>
          <w:szCs w:val="24"/>
        </w:rPr>
      </w:pPr>
      <w:bookmarkStart w:id="52" w:name="_Hlk57656712"/>
      <w:bookmarkEnd w:id="51"/>
      <w:r w:rsidRPr="00341F55">
        <w:rPr>
          <w:sz w:val="24"/>
          <w:szCs w:val="24"/>
        </w:rPr>
        <w:t xml:space="preserve">Cuando el puntero del mouse se mueve en la vista del mapa, la barra de estado muestra la posición actual de las coordenadas del mapa </w:t>
      </w:r>
      <w:r w:rsidRPr="00341F55">
        <w:rPr>
          <w:sz w:val="24"/>
          <w:szCs w:val="24"/>
          <w:highlight w:val="yellow"/>
        </w:rPr>
        <w:t>(ver Figura 18).</w:t>
      </w:r>
      <w:r w:rsidRPr="00341F55">
        <w:rPr>
          <w:sz w:val="24"/>
          <w:szCs w:val="24"/>
        </w:rPr>
        <w:t xml:space="preserve"> En el lado izquierdo de la visualización de coordenadas hay un pequeño botón que puede cambiar entre la posición mostrada o las coordenadas del rango de visualización del mapa al desplazarse por el </w:t>
      </w:r>
      <w:r>
        <w:rPr>
          <w:sz w:val="24"/>
          <w:szCs w:val="24"/>
        </w:rPr>
        <w:t>mismo</w:t>
      </w:r>
      <w:r w:rsidRPr="00341F55">
        <w:rPr>
          <w:sz w:val="24"/>
          <w:szCs w:val="24"/>
        </w:rPr>
        <w:t xml:space="preserve"> o cambiar el nivel de zoom.</w:t>
      </w:r>
    </w:p>
    <w:p w14:paraId="7BA1510F" w14:textId="77777777" w:rsidR="00341F55" w:rsidRDefault="00341F55" w:rsidP="00341F55">
      <w:pPr>
        <w:pStyle w:val="Textoindependienteprimerasangra2"/>
        <w:spacing w:after="240" w:line="360" w:lineRule="auto"/>
        <w:ind w:left="1418" w:firstLine="0"/>
        <w:jc w:val="both"/>
        <w:rPr>
          <w:sz w:val="24"/>
          <w:szCs w:val="24"/>
        </w:rPr>
      </w:pPr>
      <w:r w:rsidRPr="00341F55">
        <w:rPr>
          <w:sz w:val="24"/>
          <w:szCs w:val="24"/>
        </w:rPr>
        <w:t xml:space="preserve">Junto a la visualización de coordenadas está la visualización de escala de vista </w:t>
      </w:r>
      <w:r w:rsidRPr="00341F55">
        <w:rPr>
          <w:sz w:val="24"/>
          <w:szCs w:val="24"/>
        </w:rPr>
        <w:lastRenderedPageBreak/>
        <w:t xml:space="preserve">de mapa. El zoom se actualizará al acercar o alejar la imagen. En el lado derecho de la función de representación, </w:t>
      </w:r>
      <w:r>
        <w:rPr>
          <w:sz w:val="24"/>
          <w:szCs w:val="24"/>
        </w:rPr>
        <w:t xml:space="preserve">podremos ver </w:t>
      </w:r>
      <w:r w:rsidRPr="00341F55">
        <w:rPr>
          <w:sz w:val="24"/>
          <w:szCs w:val="24"/>
        </w:rPr>
        <w:t>el sistema de referencia de coordenadas del European Petroleum Exploration Group (EPSG) del proyecto</w:t>
      </w:r>
      <w:r>
        <w:rPr>
          <w:sz w:val="24"/>
          <w:szCs w:val="24"/>
        </w:rPr>
        <w:t>.</w:t>
      </w:r>
    </w:p>
    <w:bookmarkEnd w:id="52"/>
    <w:p w14:paraId="76AFB9C3" w14:textId="77777777" w:rsidR="00341F55" w:rsidRDefault="00341F55" w:rsidP="00341F55">
      <w:pPr>
        <w:pStyle w:val="Textoindependienteprimerasangra2"/>
        <w:spacing w:after="240" w:line="360" w:lineRule="auto"/>
        <w:ind w:left="1418" w:firstLine="0"/>
        <w:jc w:val="both"/>
        <w:rPr>
          <w:sz w:val="24"/>
          <w:szCs w:val="24"/>
        </w:rPr>
      </w:pPr>
      <w:r>
        <w:rPr>
          <w:noProof/>
        </w:rPr>
        <w:drawing>
          <wp:anchor distT="0" distB="0" distL="114300" distR="114300" simplePos="0" relativeHeight="251676672" behindDoc="1" locked="0" layoutInCell="1" allowOverlap="1" wp14:anchorId="06E0158D" wp14:editId="5DA7831C">
            <wp:simplePos x="0" y="0"/>
            <wp:positionH relativeFrom="column">
              <wp:posOffset>-354965</wp:posOffset>
            </wp:positionH>
            <wp:positionV relativeFrom="paragraph">
              <wp:posOffset>313690</wp:posOffset>
            </wp:positionV>
            <wp:extent cx="6584950" cy="279400"/>
            <wp:effectExtent l="0" t="0" r="6350" b="6350"/>
            <wp:wrapTight wrapText="bothSides">
              <wp:wrapPolygon edited="0">
                <wp:start x="0" y="0"/>
                <wp:lineTo x="0" y="20618"/>
                <wp:lineTo x="21558" y="20618"/>
                <wp:lineTo x="21558"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584950" cy="279400"/>
                    </a:xfrm>
                    <a:prstGeom prst="rect">
                      <a:avLst/>
                    </a:prstGeom>
                  </pic:spPr>
                </pic:pic>
              </a:graphicData>
            </a:graphic>
            <wp14:sizeRelH relativeFrom="page">
              <wp14:pctWidth>0</wp14:pctWidth>
            </wp14:sizeRelH>
            <wp14:sizeRelV relativeFrom="page">
              <wp14:pctHeight>0</wp14:pctHeight>
            </wp14:sizeRelV>
          </wp:anchor>
        </w:drawing>
      </w:r>
    </w:p>
    <w:p w14:paraId="77787A76" w14:textId="2D03D25F" w:rsidR="00341F55" w:rsidRDefault="00341F55" w:rsidP="00341F55">
      <w:pPr>
        <w:pStyle w:val="Estilo2"/>
        <w:ind w:left="576" w:hanging="576"/>
      </w:pPr>
    </w:p>
    <w:p w14:paraId="06AA46CE" w14:textId="77777777" w:rsidR="00F90F6E" w:rsidRDefault="00F90F6E" w:rsidP="00341F55">
      <w:pPr>
        <w:pStyle w:val="Estilo2"/>
        <w:ind w:left="576" w:hanging="576"/>
      </w:pPr>
    </w:p>
    <w:p w14:paraId="25683F49" w14:textId="01328F6B" w:rsidR="00236049" w:rsidRDefault="00236049" w:rsidP="00236049">
      <w:pPr>
        <w:pStyle w:val="Estilo3"/>
      </w:pPr>
      <w:r>
        <w:t>Ventajas</w:t>
      </w:r>
    </w:p>
    <w:p w14:paraId="7FA35E00" w14:textId="134180D3" w:rsidR="00E90D6F" w:rsidRDefault="00E90D6F" w:rsidP="00E90D6F">
      <w:pPr>
        <w:pStyle w:val="Textoindependienteprimerasangra2"/>
        <w:spacing w:after="240" w:line="360" w:lineRule="auto"/>
        <w:ind w:left="1418" w:firstLine="0"/>
        <w:jc w:val="both"/>
        <w:rPr>
          <w:sz w:val="24"/>
          <w:szCs w:val="24"/>
        </w:rPr>
      </w:pPr>
      <w:bookmarkStart w:id="53" w:name="_Hlk57656062"/>
      <w:r w:rsidRPr="00E90D6F">
        <w:rPr>
          <w:sz w:val="24"/>
          <w:szCs w:val="24"/>
        </w:rPr>
        <w:t xml:space="preserve">Instalar y utilizar QGIS no cuesta dinero, </w:t>
      </w:r>
      <w:r>
        <w:rPr>
          <w:sz w:val="24"/>
          <w:szCs w:val="24"/>
        </w:rPr>
        <w:t>es gratis.</w:t>
      </w:r>
    </w:p>
    <w:p w14:paraId="0D77EFB7" w14:textId="77777777" w:rsidR="00E90D6F" w:rsidRDefault="00E90D6F" w:rsidP="00E90D6F">
      <w:pPr>
        <w:pStyle w:val="Textoindependienteprimerasangra2"/>
        <w:numPr>
          <w:ilvl w:val="0"/>
          <w:numId w:val="41"/>
        </w:numPr>
        <w:spacing w:after="240" w:line="360" w:lineRule="auto"/>
        <w:jc w:val="both"/>
        <w:rPr>
          <w:sz w:val="24"/>
          <w:szCs w:val="24"/>
        </w:rPr>
      </w:pPr>
      <w:r w:rsidRPr="00E90D6F">
        <w:rPr>
          <w:sz w:val="24"/>
          <w:szCs w:val="24"/>
        </w:rPr>
        <w:t>Es libre: Si necesitas más funciones en QGIS, solo debes esperar a que sean incluidas en la siguiente versión. Puedes patrocinar el desarrollo de la función o añadirla tú mismo si estás familiarizado con programación.</w:t>
      </w:r>
    </w:p>
    <w:p w14:paraId="3811BE8E" w14:textId="7420745D" w:rsidR="00E90D6F" w:rsidRDefault="00E90D6F" w:rsidP="00E90D6F">
      <w:pPr>
        <w:pStyle w:val="Textoindependienteprimerasangra2"/>
        <w:numPr>
          <w:ilvl w:val="0"/>
          <w:numId w:val="41"/>
        </w:numPr>
        <w:spacing w:after="240" w:line="360" w:lineRule="auto"/>
        <w:jc w:val="both"/>
        <w:rPr>
          <w:sz w:val="24"/>
          <w:szCs w:val="24"/>
        </w:rPr>
      </w:pPr>
      <w:r w:rsidRPr="00E90D6F">
        <w:rPr>
          <w:sz w:val="24"/>
          <w:szCs w:val="24"/>
        </w:rPr>
        <w:t>Está en constante desarrollo: Cualquier persona puede añadir nuevas funciones y mejorar las ya existentes, QGIS nunca se estanca.</w:t>
      </w:r>
    </w:p>
    <w:p w14:paraId="0F22DCEF" w14:textId="3A629782" w:rsidR="00E90D6F" w:rsidRDefault="00E90D6F" w:rsidP="00E90D6F">
      <w:pPr>
        <w:pStyle w:val="Textoindependienteprimerasangra2"/>
        <w:numPr>
          <w:ilvl w:val="0"/>
          <w:numId w:val="41"/>
        </w:numPr>
        <w:spacing w:after="240" w:line="360" w:lineRule="auto"/>
        <w:jc w:val="both"/>
        <w:rPr>
          <w:sz w:val="24"/>
          <w:szCs w:val="24"/>
        </w:rPr>
      </w:pPr>
      <w:r w:rsidRPr="00E90D6F">
        <w:rPr>
          <w:sz w:val="24"/>
          <w:szCs w:val="24"/>
        </w:rPr>
        <w:t>Extensa ayuda y documentación disponibl</w:t>
      </w:r>
      <w:r>
        <w:rPr>
          <w:sz w:val="24"/>
          <w:szCs w:val="24"/>
        </w:rPr>
        <w:t>e s</w:t>
      </w:r>
      <w:r w:rsidRPr="00E90D6F">
        <w:rPr>
          <w:sz w:val="24"/>
          <w:szCs w:val="24"/>
        </w:rPr>
        <w:t>i te estancas con cualquier cosa, puedes ayudarte con la extensa documentación, compañeros de QGIS</w:t>
      </w:r>
      <w:r>
        <w:rPr>
          <w:sz w:val="24"/>
          <w:szCs w:val="24"/>
        </w:rPr>
        <w:t xml:space="preserve"> que existen en diferentes foros dentro de internet.</w:t>
      </w:r>
    </w:p>
    <w:p w14:paraId="7A8DFD57" w14:textId="784BCDCB" w:rsidR="00E90D6F" w:rsidRPr="00E90D6F" w:rsidRDefault="00E90D6F" w:rsidP="00E90D6F">
      <w:pPr>
        <w:pStyle w:val="Textoindependienteprimerasangra2"/>
        <w:numPr>
          <w:ilvl w:val="0"/>
          <w:numId w:val="41"/>
        </w:numPr>
        <w:spacing w:after="240" w:line="360" w:lineRule="auto"/>
        <w:jc w:val="both"/>
        <w:rPr>
          <w:sz w:val="24"/>
          <w:szCs w:val="24"/>
        </w:rPr>
      </w:pPr>
      <w:r w:rsidRPr="00E90D6F">
        <w:rPr>
          <w:sz w:val="24"/>
          <w:szCs w:val="24"/>
        </w:rPr>
        <w:t>Multiplataforma: QGIS puede ser instalado en MacOS, Windows y Linux.</w:t>
      </w:r>
    </w:p>
    <w:bookmarkEnd w:id="53"/>
    <w:p w14:paraId="0BB4B558" w14:textId="343CE1BA" w:rsidR="007D3334" w:rsidRPr="007D3334" w:rsidRDefault="007D3334" w:rsidP="00E90D6F">
      <w:pPr>
        <w:ind w:left="709" w:firstLine="709"/>
      </w:pPr>
    </w:p>
    <w:p w14:paraId="3046CCE7" w14:textId="77777777" w:rsidR="007D3334" w:rsidRPr="007D3334" w:rsidRDefault="007D3334" w:rsidP="007D3334"/>
    <w:p w14:paraId="330A18DA" w14:textId="34930DF2" w:rsidR="00236049" w:rsidRDefault="00F90F6E" w:rsidP="00F90F6E">
      <w:pPr>
        <w:pStyle w:val="Estilo3"/>
      </w:pPr>
      <w:bookmarkStart w:id="54" w:name="_Hlk57656078"/>
      <w:r>
        <w:t xml:space="preserve">Uso del SIG </w:t>
      </w:r>
      <w:r w:rsidR="000D0031">
        <w:t>para tomar decisiones en la</w:t>
      </w:r>
      <w:r>
        <w:t xml:space="preserve"> Gestión de Agua Potable, Rentas y Limpieza Pública.</w:t>
      </w:r>
    </w:p>
    <w:p w14:paraId="3BFBF0F6" w14:textId="469601CA" w:rsidR="00F90F6E" w:rsidRDefault="000D0031" w:rsidP="000D0031">
      <w:pPr>
        <w:pStyle w:val="Textoindependienteprimerasangra2"/>
        <w:spacing w:after="240" w:line="360" w:lineRule="auto"/>
        <w:ind w:left="1418" w:firstLine="0"/>
        <w:jc w:val="both"/>
        <w:rPr>
          <w:sz w:val="24"/>
          <w:szCs w:val="24"/>
        </w:rPr>
      </w:pPr>
      <w:bookmarkStart w:id="55" w:name="_Hlk57656089"/>
      <w:bookmarkEnd w:id="54"/>
      <w:r w:rsidRPr="000D0031">
        <w:rPr>
          <w:sz w:val="24"/>
          <w:szCs w:val="24"/>
        </w:rPr>
        <w:t>La gestión</w:t>
      </w:r>
      <w:r w:rsidR="004078BF">
        <w:rPr>
          <w:sz w:val="24"/>
          <w:szCs w:val="24"/>
        </w:rPr>
        <w:t xml:space="preserve"> de </w:t>
      </w:r>
      <w:r w:rsidRPr="000D0031">
        <w:rPr>
          <w:sz w:val="24"/>
          <w:szCs w:val="24"/>
        </w:rPr>
        <w:t xml:space="preserve">información de los sistemas de Gestión de Agua Potable, Rentas y Limpieza pública consistirá en el conjunto de actividades que es necesario desarrollar para mantener la recaudación al </w:t>
      </w:r>
      <w:r w:rsidR="004078BF" w:rsidRPr="000D0031">
        <w:rPr>
          <w:sz w:val="24"/>
          <w:szCs w:val="24"/>
        </w:rPr>
        <w:t>día</w:t>
      </w:r>
      <w:r w:rsidRPr="000D0031">
        <w:rPr>
          <w:sz w:val="24"/>
          <w:szCs w:val="24"/>
        </w:rPr>
        <w:t xml:space="preserve"> y conseguir que estas se encuentren continuamente actualizadas.</w:t>
      </w:r>
    </w:p>
    <w:p w14:paraId="03CF77CE" w14:textId="5FD50C12" w:rsidR="00A3484F" w:rsidRDefault="00A3484F" w:rsidP="000D0031">
      <w:pPr>
        <w:pStyle w:val="Textoindependienteprimerasangra2"/>
        <w:spacing w:after="240" w:line="360" w:lineRule="auto"/>
        <w:ind w:left="1418" w:firstLine="0"/>
        <w:jc w:val="both"/>
        <w:rPr>
          <w:sz w:val="24"/>
          <w:szCs w:val="24"/>
        </w:rPr>
      </w:pPr>
      <w:r>
        <w:rPr>
          <w:sz w:val="24"/>
          <w:szCs w:val="24"/>
        </w:rPr>
        <w:t xml:space="preserve">Las actividades de mantenimiento pueden clasificarse en correctivas y </w:t>
      </w:r>
      <w:r>
        <w:rPr>
          <w:sz w:val="24"/>
          <w:szCs w:val="24"/>
        </w:rPr>
        <w:lastRenderedPageBreak/>
        <w:t>preventivas.</w:t>
      </w:r>
    </w:p>
    <w:p w14:paraId="430DF5BB" w14:textId="191229C9" w:rsidR="00A3484F" w:rsidRDefault="00A3484F" w:rsidP="00A3484F">
      <w:pPr>
        <w:pStyle w:val="Estilo4"/>
      </w:pPr>
      <w:bookmarkStart w:id="56" w:name="_Hlk57656117"/>
      <w:bookmarkEnd w:id="55"/>
      <w:r>
        <w:t>Mantenimiento correctivo</w:t>
      </w:r>
    </w:p>
    <w:p w14:paraId="68D9CFD8" w14:textId="1B4375D9" w:rsidR="00A3484F" w:rsidRPr="00A3484F" w:rsidRDefault="00A3484F" w:rsidP="00A3484F">
      <w:pPr>
        <w:pStyle w:val="Textoindependienteprimerasangra2"/>
        <w:spacing w:after="240" w:line="360" w:lineRule="auto"/>
        <w:ind w:left="1418" w:firstLine="0"/>
        <w:jc w:val="both"/>
        <w:rPr>
          <w:sz w:val="24"/>
          <w:szCs w:val="24"/>
        </w:rPr>
      </w:pPr>
      <w:bookmarkStart w:id="57" w:name="_Hlk57656130"/>
      <w:bookmarkEnd w:id="56"/>
      <w:r w:rsidRPr="00A3484F">
        <w:rPr>
          <w:sz w:val="24"/>
          <w:szCs w:val="24"/>
        </w:rPr>
        <w:t>Constituido por las actividades destinadas a corregir oportunamente cualquier falla que se presente en los medidores, reportar los periodos que no han sido supervisados con los técnicos encargados de la lectura del consumo de agua potable, reportar deudas, invasiones, etc.</w:t>
      </w:r>
    </w:p>
    <w:p w14:paraId="123A78C3" w14:textId="5061DA12" w:rsidR="00A3484F" w:rsidRPr="000D0031" w:rsidRDefault="00A3484F" w:rsidP="00A3484F">
      <w:pPr>
        <w:pStyle w:val="Estilo4"/>
      </w:pPr>
      <w:bookmarkStart w:id="58" w:name="_Hlk57656121"/>
      <w:bookmarkEnd w:id="57"/>
      <w:r>
        <w:t>Mantenimiento predictivo</w:t>
      </w:r>
    </w:p>
    <w:p w14:paraId="09542DD0" w14:textId="36ABCA31" w:rsidR="005A34AB" w:rsidRDefault="005A34AB" w:rsidP="005A34AB">
      <w:pPr>
        <w:pStyle w:val="Estilo2"/>
      </w:pPr>
      <w:bookmarkStart w:id="59" w:name="_Toc57658771"/>
      <w:bookmarkEnd w:id="58"/>
      <w:r>
        <w:t>Estructura del Proyecto</w:t>
      </w:r>
      <w:bookmarkEnd w:id="59"/>
    </w:p>
    <w:p w14:paraId="669D2A59" w14:textId="77777777" w:rsidR="005A34AB" w:rsidRDefault="005A34AB" w:rsidP="005A34AB">
      <w:pPr>
        <w:pStyle w:val="Textoindependienteprimerasangra2"/>
        <w:spacing w:after="240" w:line="360" w:lineRule="auto"/>
        <w:ind w:left="357" w:firstLine="0"/>
        <w:jc w:val="both"/>
        <w:rPr>
          <w:sz w:val="24"/>
          <w:szCs w:val="24"/>
        </w:rPr>
      </w:pPr>
      <w:r w:rsidRPr="005A34AB">
        <w:rPr>
          <w:sz w:val="24"/>
          <w:szCs w:val="24"/>
        </w:rPr>
        <w:t>Para cargar correctamente un proyecto GIS, toda la información: capas vectoriales, rásteres, tablas, archivos de simbología, imágenes</w:t>
      </w:r>
      <w:r>
        <w:rPr>
          <w:sz w:val="24"/>
          <w:szCs w:val="24"/>
        </w:rPr>
        <w:t xml:space="preserve">, </w:t>
      </w:r>
      <w:proofErr w:type="spellStart"/>
      <w:r>
        <w:rPr>
          <w:sz w:val="24"/>
          <w:szCs w:val="24"/>
        </w:rPr>
        <w:t>etc</w:t>
      </w:r>
      <w:proofErr w:type="spellEnd"/>
      <w:r>
        <w:rPr>
          <w:sz w:val="24"/>
          <w:szCs w:val="24"/>
        </w:rPr>
        <w:t xml:space="preserve">; </w:t>
      </w:r>
      <w:r w:rsidRPr="005A34AB">
        <w:rPr>
          <w:sz w:val="24"/>
          <w:szCs w:val="24"/>
        </w:rPr>
        <w:t>debe estar almacenada en el mismo directorio raíz que el proyecto. Podemos crear una estructura de subcarpetas en la que se pueda organizar cada elemento del proyecto (CAPAS, RASTER, TABLAS, IMÁGENES, DOCUMENTOS ...), pero siempre en la carpeta del proyecto.</w:t>
      </w:r>
      <w:r>
        <w:rPr>
          <w:sz w:val="24"/>
          <w:szCs w:val="24"/>
        </w:rPr>
        <w:t xml:space="preserve"> </w:t>
      </w:r>
    </w:p>
    <w:p w14:paraId="7D6E2EF8" w14:textId="2FC61ADE" w:rsidR="005A34AB" w:rsidRDefault="005A34AB" w:rsidP="005A34AB">
      <w:pPr>
        <w:pStyle w:val="Textoindependienteprimerasangra2"/>
        <w:spacing w:after="240" w:line="360" w:lineRule="auto"/>
        <w:ind w:left="357" w:firstLine="0"/>
        <w:jc w:val="both"/>
      </w:pPr>
      <w:r w:rsidRPr="005A34AB">
        <w:rPr>
          <w:sz w:val="24"/>
          <w:szCs w:val="24"/>
        </w:rPr>
        <w:t xml:space="preserve">Al habilitar la opción "ruta relativa" en QGIS, la organización permitirá que el sistema encuentre y cargue los recursos del proyecto al pasar información. De lo contrario, </w:t>
      </w:r>
      <w:r>
        <w:rPr>
          <w:sz w:val="24"/>
          <w:szCs w:val="24"/>
        </w:rPr>
        <w:t>el Sistema de Información Geográfico</w:t>
      </w:r>
      <w:r w:rsidRPr="005A34AB">
        <w:rPr>
          <w:sz w:val="24"/>
          <w:szCs w:val="24"/>
        </w:rPr>
        <w:t xml:space="preserve"> nos notificará que no se puede encontrar la capa en la ruta especificada y se debe indicar la ubicación del archivo.</w:t>
      </w:r>
    </w:p>
    <w:p w14:paraId="77743BDA" w14:textId="238A8BF1" w:rsidR="005A34AB" w:rsidRDefault="005A34AB" w:rsidP="00C676A3">
      <w:pPr>
        <w:pStyle w:val="Textoindependienteprimerasangra2"/>
        <w:spacing w:after="240" w:line="360" w:lineRule="auto"/>
        <w:ind w:left="357" w:firstLine="0"/>
        <w:jc w:val="both"/>
      </w:pPr>
      <w:r>
        <w:rPr>
          <w:noProof/>
        </w:rPr>
        <w:lastRenderedPageBreak/>
        <w:drawing>
          <wp:inline distT="0" distB="0" distL="0" distR="0" wp14:anchorId="2F354CBD" wp14:editId="74A156FE">
            <wp:extent cx="5761990" cy="4088765"/>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1990" cy="4088765"/>
                    </a:xfrm>
                    <a:prstGeom prst="rect">
                      <a:avLst/>
                    </a:prstGeom>
                  </pic:spPr>
                </pic:pic>
              </a:graphicData>
            </a:graphic>
          </wp:inline>
        </w:drawing>
      </w:r>
    </w:p>
    <w:p w14:paraId="0023ED44" w14:textId="00DFB794" w:rsidR="00EF2649" w:rsidRDefault="00EF2649" w:rsidP="00EF2649">
      <w:pPr>
        <w:pStyle w:val="Estilo2"/>
      </w:pPr>
      <w:bookmarkStart w:id="60" w:name="_Toc57658772"/>
      <w:r>
        <w:t>Organización de capas dentro del Proyecto</w:t>
      </w:r>
      <w:bookmarkEnd w:id="60"/>
    </w:p>
    <w:p w14:paraId="602D9CB1" w14:textId="77777777" w:rsidR="005B2608" w:rsidRDefault="00EF2649" w:rsidP="00EF2649">
      <w:pPr>
        <w:pStyle w:val="Textoindependienteprimerasangra2"/>
        <w:spacing w:after="240" w:line="360" w:lineRule="auto"/>
        <w:ind w:left="357" w:firstLine="0"/>
        <w:jc w:val="both"/>
        <w:rPr>
          <w:sz w:val="24"/>
          <w:szCs w:val="24"/>
        </w:rPr>
      </w:pPr>
      <w:r w:rsidRPr="00EF2649">
        <w:rPr>
          <w:sz w:val="24"/>
          <w:szCs w:val="24"/>
        </w:rPr>
        <w:t>La correcta organización de las capas en el proyecto es fundamental. Las capas agrupadas son muy útiles para habilitar / deshabilitar datos relacionados en la vista. Este sistema también es muy interesante y puede correlacionar los datos que se presentarán en el diseño de impresión.</w:t>
      </w:r>
    </w:p>
    <w:p w14:paraId="4757B527" w14:textId="77777777" w:rsidR="005B2608" w:rsidRDefault="00EF2649" w:rsidP="00EF2649">
      <w:pPr>
        <w:pStyle w:val="Textoindependienteprimerasangra2"/>
        <w:spacing w:after="240" w:line="360" w:lineRule="auto"/>
        <w:ind w:left="357" w:firstLine="0"/>
        <w:jc w:val="both"/>
        <w:rPr>
          <w:sz w:val="24"/>
          <w:szCs w:val="24"/>
        </w:rPr>
      </w:pPr>
      <w:r w:rsidRPr="00EF2649">
        <w:rPr>
          <w:sz w:val="24"/>
          <w:szCs w:val="24"/>
        </w:rPr>
        <w:t>Se recomienda utilizar un nombre sin espacios ni acentos y ser suficientemente descriptivo. Sin embargo, al agregar estos datos a un proyecto para su presentación o entrega, se recomienda modificar estos nombres para obtener un texto más claro para identificar claramente a sus representantes en el árbol de capas.</w:t>
      </w:r>
    </w:p>
    <w:p w14:paraId="4B59B72E" w14:textId="33E5D1A3" w:rsidR="00EF2649" w:rsidRDefault="00EF2649" w:rsidP="00EF2649">
      <w:pPr>
        <w:pStyle w:val="Textoindependienteprimerasangra2"/>
        <w:spacing w:after="240" w:line="360" w:lineRule="auto"/>
        <w:ind w:left="357" w:firstLine="0"/>
        <w:jc w:val="both"/>
        <w:rPr>
          <w:sz w:val="24"/>
          <w:szCs w:val="24"/>
        </w:rPr>
      </w:pPr>
      <w:r w:rsidRPr="00EF2649">
        <w:rPr>
          <w:sz w:val="24"/>
          <w:szCs w:val="24"/>
        </w:rPr>
        <w:t xml:space="preserve">La equivalencia entre el nombre del archivo GIS y el nombre de la capa QGIS debe </w:t>
      </w:r>
      <w:r w:rsidR="005B2608">
        <w:rPr>
          <w:sz w:val="24"/>
          <w:szCs w:val="24"/>
        </w:rPr>
        <w:t>ser exacta.</w:t>
      </w:r>
    </w:p>
    <w:p w14:paraId="59635472" w14:textId="603A0B85" w:rsidR="00822418" w:rsidRDefault="00822418" w:rsidP="00822418">
      <w:pPr>
        <w:pStyle w:val="Estilo2"/>
      </w:pPr>
      <w:bookmarkStart w:id="61" w:name="_Toc57658773"/>
      <w:r>
        <w:t>Estilo y Simbología</w:t>
      </w:r>
      <w:bookmarkEnd w:id="61"/>
    </w:p>
    <w:p w14:paraId="7885308C" w14:textId="14EED1CA" w:rsidR="00822418" w:rsidRDefault="00822418" w:rsidP="00822418">
      <w:pPr>
        <w:pStyle w:val="Textoindependienteprimerasangra2"/>
        <w:spacing w:after="240" w:line="360" w:lineRule="auto"/>
        <w:ind w:left="357" w:firstLine="0"/>
        <w:jc w:val="both"/>
        <w:rPr>
          <w:sz w:val="24"/>
          <w:szCs w:val="24"/>
        </w:rPr>
      </w:pPr>
      <w:r w:rsidRPr="00822418">
        <w:rPr>
          <w:sz w:val="24"/>
          <w:szCs w:val="24"/>
        </w:rPr>
        <w:t>Es una tarea básica elegir una representación adecuada y aplicar correctamente la tecnología de símbolos gráficos en semiótica y etiquetas. En e</w:t>
      </w:r>
      <w:r w:rsidR="009C7D22">
        <w:rPr>
          <w:sz w:val="24"/>
          <w:szCs w:val="24"/>
        </w:rPr>
        <w:t xml:space="preserve">ste proyecto </w:t>
      </w:r>
      <w:r w:rsidRPr="00822418">
        <w:rPr>
          <w:sz w:val="24"/>
          <w:szCs w:val="24"/>
        </w:rPr>
        <w:t xml:space="preserve">también incluiré la configuración del formulario de identificación: el uso de alias, controles de tipo </w:t>
      </w:r>
      <w:r w:rsidR="009C7D22">
        <w:rPr>
          <w:sz w:val="24"/>
          <w:szCs w:val="24"/>
        </w:rPr>
        <w:t>combo</w:t>
      </w:r>
      <w:r w:rsidRPr="00822418">
        <w:rPr>
          <w:sz w:val="24"/>
          <w:szCs w:val="24"/>
        </w:rPr>
        <w:t xml:space="preserve">box, </w:t>
      </w:r>
      <w:r w:rsidRPr="00822418">
        <w:rPr>
          <w:sz w:val="24"/>
          <w:szCs w:val="24"/>
        </w:rPr>
        <w:lastRenderedPageBreak/>
        <w:t>menús desplegable</w:t>
      </w:r>
      <w:r w:rsidR="000F70DC">
        <w:rPr>
          <w:sz w:val="24"/>
          <w:szCs w:val="24"/>
        </w:rPr>
        <w:t>s</w:t>
      </w:r>
      <w:r w:rsidRPr="00822418">
        <w:rPr>
          <w:sz w:val="24"/>
          <w:szCs w:val="24"/>
        </w:rPr>
        <w:t>)</w:t>
      </w:r>
      <w:r w:rsidR="001311B9">
        <w:rPr>
          <w:sz w:val="24"/>
          <w:szCs w:val="24"/>
        </w:rPr>
        <w:t>.</w:t>
      </w:r>
    </w:p>
    <w:p w14:paraId="2E6A0D38" w14:textId="77777777" w:rsidR="001311B9" w:rsidRDefault="001311B9" w:rsidP="00822418">
      <w:pPr>
        <w:pStyle w:val="Textoindependienteprimerasangra2"/>
        <w:spacing w:after="240" w:line="360" w:lineRule="auto"/>
        <w:ind w:left="357" w:firstLine="0"/>
        <w:jc w:val="both"/>
        <w:rPr>
          <w:sz w:val="24"/>
          <w:szCs w:val="24"/>
        </w:rPr>
      </w:pPr>
      <w:r w:rsidRPr="001311B9">
        <w:rPr>
          <w:sz w:val="24"/>
          <w:szCs w:val="24"/>
        </w:rPr>
        <w:t>Se puede acceder a todo este trabajo en nuestro proyecto, pero ¿qué sucede si desea cargar cualquier capa con la misma simbología en un nuevo proyecto? La solución es agregar el archivo de configuración de estilo al archivo SIG.</w:t>
      </w:r>
    </w:p>
    <w:p w14:paraId="7070CFDA" w14:textId="10BA89EF" w:rsidR="001311B9" w:rsidRDefault="001311B9" w:rsidP="00822418">
      <w:pPr>
        <w:pStyle w:val="Textoindependienteprimerasangra2"/>
        <w:spacing w:after="240" w:line="360" w:lineRule="auto"/>
        <w:ind w:left="357" w:firstLine="0"/>
        <w:jc w:val="both"/>
        <w:rPr>
          <w:sz w:val="24"/>
          <w:szCs w:val="24"/>
        </w:rPr>
      </w:pPr>
      <w:r w:rsidRPr="001311B9">
        <w:rPr>
          <w:sz w:val="24"/>
          <w:szCs w:val="24"/>
        </w:rPr>
        <w:t xml:space="preserve">El archivo generado </w:t>
      </w:r>
      <w:r>
        <w:rPr>
          <w:sz w:val="24"/>
          <w:szCs w:val="24"/>
        </w:rPr>
        <w:t xml:space="preserve">tendrá la extensión </w:t>
      </w:r>
      <w:r w:rsidR="0064008A" w:rsidRPr="001311B9">
        <w:rPr>
          <w:sz w:val="24"/>
          <w:szCs w:val="24"/>
        </w:rPr>
        <w:t>qml,</w:t>
      </w:r>
      <w:r w:rsidRPr="001311B9">
        <w:rPr>
          <w:sz w:val="24"/>
          <w:szCs w:val="24"/>
        </w:rPr>
        <w:t xml:space="preserve"> </w:t>
      </w:r>
      <w:r>
        <w:rPr>
          <w:sz w:val="24"/>
          <w:szCs w:val="24"/>
        </w:rPr>
        <w:t>p</w:t>
      </w:r>
      <w:r w:rsidRPr="001311B9">
        <w:rPr>
          <w:sz w:val="24"/>
          <w:szCs w:val="24"/>
        </w:rPr>
        <w:t>or lo tanto, al cargar una capa en un nuevo proyecto, la capa se agregará con estilos adicionales por defecto. El uso de archivos de estilo es adecuado para capas vectoriales y datos ráster</w:t>
      </w:r>
      <w:r w:rsidR="0064008A">
        <w:rPr>
          <w:sz w:val="24"/>
          <w:szCs w:val="24"/>
        </w:rPr>
        <w:t>.</w:t>
      </w:r>
    </w:p>
    <w:p w14:paraId="42B98050" w14:textId="353098BD" w:rsidR="00435AE9" w:rsidRDefault="006717F2" w:rsidP="00435AE9">
      <w:pPr>
        <w:pStyle w:val="Estilo2"/>
      </w:pPr>
      <w:bookmarkStart w:id="62" w:name="_Toc57658774"/>
      <w:r>
        <w:t>Diseñador de mapas para composición de impresión</w:t>
      </w:r>
      <w:bookmarkEnd w:id="62"/>
    </w:p>
    <w:p w14:paraId="617C5BFF" w14:textId="322C9294" w:rsidR="00435AE9" w:rsidRDefault="006717F2" w:rsidP="00435AE9">
      <w:pPr>
        <w:pStyle w:val="Textoindependienteprimerasangra2"/>
        <w:spacing w:after="240" w:line="360" w:lineRule="auto"/>
        <w:ind w:left="357" w:firstLine="0"/>
        <w:jc w:val="both"/>
        <w:rPr>
          <w:sz w:val="24"/>
          <w:szCs w:val="24"/>
        </w:rPr>
      </w:pPr>
      <w:r w:rsidRPr="006717F2">
        <w:rPr>
          <w:sz w:val="24"/>
          <w:szCs w:val="24"/>
        </w:rPr>
        <w:t>Una vez finalizado el diseño del mapa y generado por el diseñador la salida gráfica (</w:t>
      </w:r>
      <w:proofErr w:type="spellStart"/>
      <w:r w:rsidRPr="006717F2">
        <w:rPr>
          <w:sz w:val="24"/>
          <w:szCs w:val="24"/>
        </w:rPr>
        <w:t>pdf</w:t>
      </w:r>
      <w:proofErr w:type="spellEnd"/>
      <w:r w:rsidRPr="006717F2">
        <w:rPr>
          <w:sz w:val="24"/>
          <w:szCs w:val="24"/>
        </w:rPr>
        <w:t xml:space="preserve">, </w:t>
      </w:r>
      <w:proofErr w:type="spellStart"/>
      <w:r w:rsidRPr="006717F2">
        <w:rPr>
          <w:sz w:val="24"/>
          <w:szCs w:val="24"/>
        </w:rPr>
        <w:t>tif</w:t>
      </w:r>
      <w:proofErr w:type="spellEnd"/>
      <w:r w:rsidRPr="006717F2">
        <w:rPr>
          <w:sz w:val="24"/>
          <w:szCs w:val="24"/>
        </w:rPr>
        <w:t xml:space="preserve">, </w:t>
      </w:r>
      <w:proofErr w:type="spellStart"/>
      <w:r w:rsidRPr="006717F2">
        <w:rPr>
          <w:sz w:val="24"/>
          <w:szCs w:val="24"/>
        </w:rPr>
        <w:t>svg</w:t>
      </w:r>
      <w:proofErr w:type="spellEnd"/>
      <w:r w:rsidRPr="006717F2">
        <w:rPr>
          <w:sz w:val="24"/>
          <w:szCs w:val="24"/>
        </w:rPr>
        <w:t xml:space="preserve">), no debemos olvidar activar las opciones "Bloquear capa" y "Bloquear estilo de capa". Por lo tanto, nuestro diseño estará "congelado" y evitará cambios futuros en el estilo que afectarán nuestro diseño y la salida de gráficos entregables. </w:t>
      </w:r>
    </w:p>
    <w:p w14:paraId="5F4A5C08" w14:textId="77777777" w:rsidR="00435AE9" w:rsidRPr="00822418" w:rsidRDefault="00435AE9" w:rsidP="00435AE9">
      <w:pPr>
        <w:pStyle w:val="Textoindependienteprimerasangra2"/>
        <w:spacing w:after="240" w:line="360" w:lineRule="auto"/>
        <w:ind w:left="0" w:firstLine="0"/>
        <w:jc w:val="both"/>
        <w:rPr>
          <w:sz w:val="24"/>
          <w:szCs w:val="24"/>
        </w:rPr>
      </w:pPr>
    </w:p>
    <w:p w14:paraId="737C3C58" w14:textId="1C878CBE" w:rsidR="00EF2649" w:rsidRDefault="00D920CF" w:rsidP="00E13084">
      <w:pPr>
        <w:pStyle w:val="Estilo2"/>
      </w:pPr>
      <w:bookmarkStart w:id="63" w:name="_Toc57658775"/>
      <w:r>
        <w:rPr>
          <w:noProof/>
        </w:rPr>
        <w:lastRenderedPageBreak/>
        <w:drawing>
          <wp:anchor distT="0" distB="0" distL="114300" distR="114300" simplePos="0" relativeHeight="251669504" behindDoc="1" locked="0" layoutInCell="1" allowOverlap="1" wp14:anchorId="6D7D9F23" wp14:editId="29681965">
            <wp:simplePos x="0" y="0"/>
            <wp:positionH relativeFrom="column">
              <wp:posOffset>2247</wp:posOffset>
            </wp:positionH>
            <wp:positionV relativeFrom="paragraph">
              <wp:posOffset>586</wp:posOffset>
            </wp:positionV>
            <wp:extent cx="5761990" cy="3237865"/>
            <wp:effectExtent l="0" t="0" r="0" b="635"/>
            <wp:wrapTight wrapText="bothSides">
              <wp:wrapPolygon edited="0">
                <wp:start x="0" y="0"/>
                <wp:lineTo x="0" y="21477"/>
                <wp:lineTo x="21495" y="21477"/>
                <wp:lineTo x="21495"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61990" cy="3237865"/>
                    </a:xfrm>
                    <a:prstGeom prst="rect">
                      <a:avLst/>
                    </a:prstGeom>
                  </pic:spPr>
                </pic:pic>
              </a:graphicData>
            </a:graphic>
            <wp14:sizeRelH relativeFrom="page">
              <wp14:pctWidth>0</wp14:pctWidth>
            </wp14:sizeRelH>
            <wp14:sizeRelV relativeFrom="page">
              <wp14:pctHeight>0</wp14:pctHeight>
            </wp14:sizeRelV>
          </wp:anchor>
        </w:drawing>
      </w:r>
      <w:bookmarkEnd w:id="63"/>
    </w:p>
    <w:p w14:paraId="172F0967" w14:textId="028866A0" w:rsidR="00E13084" w:rsidRDefault="00E13084" w:rsidP="00E13084">
      <w:pPr>
        <w:pStyle w:val="Estilo2"/>
      </w:pPr>
    </w:p>
    <w:p w14:paraId="45D5B010" w14:textId="31D02889" w:rsidR="00E13084" w:rsidRDefault="00E13084" w:rsidP="00E13084">
      <w:pPr>
        <w:pStyle w:val="Estilo2"/>
      </w:pPr>
    </w:p>
    <w:p w14:paraId="7DABA93B" w14:textId="0AC19832" w:rsidR="00E13084" w:rsidRDefault="00E13084" w:rsidP="00E13084">
      <w:pPr>
        <w:pStyle w:val="Estilo2"/>
      </w:pPr>
      <w:bookmarkStart w:id="64" w:name="_Toc57658776"/>
      <w:r>
        <w:t>Sistema de referencia de coordenadas del proyecto</w:t>
      </w:r>
      <w:bookmarkEnd w:id="64"/>
    </w:p>
    <w:p w14:paraId="3D8828C8" w14:textId="59AD4A7C" w:rsidR="00E13084" w:rsidRDefault="00E13084" w:rsidP="00E13084">
      <w:pPr>
        <w:pStyle w:val="Textoindependienteprimerasangra2"/>
        <w:spacing w:after="240" w:line="360" w:lineRule="auto"/>
        <w:ind w:left="357" w:firstLine="0"/>
        <w:jc w:val="both"/>
        <w:rPr>
          <w:sz w:val="24"/>
          <w:szCs w:val="24"/>
        </w:rPr>
      </w:pPr>
      <w:r w:rsidRPr="00E13084">
        <w:rPr>
          <w:sz w:val="24"/>
          <w:szCs w:val="24"/>
          <w:highlight w:val="yellow"/>
        </w:rPr>
        <w:t>Una vez finalizado el diseño del mapa y generado por el diseñador la salida gráfica (</w:t>
      </w:r>
      <w:proofErr w:type="spellStart"/>
      <w:r w:rsidRPr="00E13084">
        <w:rPr>
          <w:sz w:val="24"/>
          <w:szCs w:val="24"/>
          <w:highlight w:val="yellow"/>
        </w:rPr>
        <w:t>pdf</w:t>
      </w:r>
      <w:proofErr w:type="spellEnd"/>
      <w:r w:rsidRPr="00E13084">
        <w:rPr>
          <w:sz w:val="24"/>
          <w:szCs w:val="24"/>
          <w:highlight w:val="yellow"/>
        </w:rPr>
        <w:t xml:space="preserve">, </w:t>
      </w:r>
      <w:proofErr w:type="spellStart"/>
      <w:r w:rsidRPr="00E13084">
        <w:rPr>
          <w:sz w:val="24"/>
          <w:szCs w:val="24"/>
          <w:highlight w:val="yellow"/>
        </w:rPr>
        <w:t>tif</w:t>
      </w:r>
      <w:proofErr w:type="spellEnd"/>
      <w:r w:rsidRPr="00E13084">
        <w:rPr>
          <w:sz w:val="24"/>
          <w:szCs w:val="24"/>
          <w:highlight w:val="yellow"/>
        </w:rPr>
        <w:t xml:space="preserve">, </w:t>
      </w:r>
      <w:proofErr w:type="spellStart"/>
      <w:r w:rsidRPr="00E13084">
        <w:rPr>
          <w:sz w:val="24"/>
          <w:szCs w:val="24"/>
          <w:highlight w:val="yellow"/>
        </w:rPr>
        <w:t>svg</w:t>
      </w:r>
      <w:proofErr w:type="spellEnd"/>
      <w:r w:rsidRPr="00E13084">
        <w:rPr>
          <w:sz w:val="24"/>
          <w:szCs w:val="24"/>
          <w:highlight w:val="yellow"/>
        </w:rPr>
        <w:t>), no debemos olvidar activar las opciones "Bloquear capa" y "Bloquear estilo de capa". Por lo tanto, nuestro diseño estará "congelado" y evitará cambios futuros en el estilo que afectarán nuestro diseño y la salida de gráficos entregables.</w:t>
      </w:r>
      <w:r w:rsidRPr="006717F2">
        <w:rPr>
          <w:sz w:val="24"/>
          <w:szCs w:val="24"/>
        </w:rPr>
        <w:t xml:space="preserve"> </w:t>
      </w:r>
    </w:p>
    <w:p w14:paraId="2F03819D" w14:textId="30581159" w:rsidR="00E13084" w:rsidRDefault="00E13084" w:rsidP="00E13084">
      <w:pPr>
        <w:pStyle w:val="Estilo2"/>
      </w:pPr>
      <w:bookmarkStart w:id="65" w:name="_Toc57658777"/>
      <w:r>
        <w:t>Sistema de referencia de coordenadas de las capas</w:t>
      </w:r>
      <w:bookmarkEnd w:id="65"/>
    </w:p>
    <w:p w14:paraId="34902047" w14:textId="77777777" w:rsidR="00E13084" w:rsidRDefault="00E13084" w:rsidP="00E13084">
      <w:pPr>
        <w:pStyle w:val="Textoindependienteprimerasangra2"/>
        <w:spacing w:after="240" w:line="360" w:lineRule="auto"/>
        <w:ind w:left="357" w:firstLine="0"/>
        <w:jc w:val="both"/>
        <w:rPr>
          <w:sz w:val="24"/>
          <w:szCs w:val="24"/>
        </w:rPr>
      </w:pPr>
      <w:r w:rsidRPr="00E13084">
        <w:rPr>
          <w:sz w:val="24"/>
          <w:szCs w:val="24"/>
          <w:highlight w:val="yellow"/>
        </w:rPr>
        <w:t>Una vez finalizado el diseño del mapa y generado por el diseñador la salida gráfica (</w:t>
      </w:r>
      <w:proofErr w:type="spellStart"/>
      <w:r w:rsidRPr="00E13084">
        <w:rPr>
          <w:sz w:val="24"/>
          <w:szCs w:val="24"/>
          <w:highlight w:val="yellow"/>
        </w:rPr>
        <w:t>pdf</w:t>
      </w:r>
      <w:proofErr w:type="spellEnd"/>
      <w:r w:rsidRPr="00E13084">
        <w:rPr>
          <w:sz w:val="24"/>
          <w:szCs w:val="24"/>
          <w:highlight w:val="yellow"/>
        </w:rPr>
        <w:t xml:space="preserve">, </w:t>
      </w:r>
      <w:proofErr w:type="spellStart"/>
      <w:r w:rsidRPr="00E13084">
        <w:rPr>
          <w:sz w:val="24"/>
          <w:szCs w:val="24"/>
          <w:highlight w:val="yellow"/>
        </w:rPr>
        <w:t>tif</w:t>
      </w:r>
      <w:proofErr w:type="spellEnd"/>
      <w:r w:rsidRPr="00E13084">
        <w:rPr>
          <w:sz w:val="24"/>
          <w:szCs w:val="24"/>
          <w:highlight w:val="yellow"/>
        </w:rPr>
        <w:t xml:space="preserve">, </w:t>
      </w:r>
      <w:proofErr w:type="spellStart"/>
      <w:r w:rsidRPr="00E13084">
        <w:rPr>
          <w:sz w:val="24"/>
          <w:szCs w:val="24"/>
          <w:highlight w:val="yellow"/>
        </w:rPr>
        <w:t>svg</w:t>
      </w:r>
      <w:proofErr w:type="spellEnd"/>
      <w:r w:rsidRPr="00E13084">
        <w:rPr>
          <w:sz w:val="24"/>
          <w:szCs w:val="24"/>
          <w:highlight w:val="yellow"/>
        </w:rPr>
        <w:t>), no debemos olvidar activar las opciones "Bloquear capa" y "Bloquear estilo de capa". Por lo tanto, nuestro diseño estará "congelado" y evitará cambios futuros en el estilo que afectarán nuestro diseño y la salida de gráficos entregables.</w:t>
      </w:r>
      <w:r w:rsidRPr="006717F2">
        <w:rPr>
          <w:sz w:val="24"/>
          <w:szCs w:val="24"/>
        </w:rPr>
        <w:t xml:space="preserve"> </w:t>
      </w:r>
    </w:p>
    <w:p w14:paraId="3320AB3C" w14:textId="5BAB204D" w:rsidR="00A469E5" w:rsidRDefault="00A469E5" w:rsidP="00A469E5">
      <w:pPr>
        <w:pStyle w:val="Estilo2"/>
      </w:pPr>
      <w:bookmarkStart w:id="66" w:name="_Toc57658778"/>
      <w:r>
        <w:t>Sistema de codificación de los datos alfanuméricos</w:t>
      </w:r>
      <w:bookmarkEnd w:id="66"/>
    </w:p>
    <w:p w14:paraId="0755ECD3" w14:textId="50B53DAD" w:rsidR="00A469E5" w:rsidRDefault="00A469E5" w:rsidP="00A469E5">
      <w:pPr>
        <w:pStyle w:val="Textoindependienteprimerasangra2"/>
        <w:spacing w:after="240" w:line="360" w:lineRule="auto"/>
        <w:ind w:left="357" w:firstLine="0"/>
        <w:jc w:val="both"/>
        <w:rPr>
          <w:sz w:val="24"/>
          <w:szCs w:val="24"/>
        </w:rPr>
      </w:pPr>
      <w:r w:rsidRPr="00A469E5">
        <w:rPr>
          <w:sz w:val="24"/>
          <w:szCs w:val="24"/>
          <w:highlight w:val="yellow"/>
        </w:rPr>
        <w:t>Una vez finalizado afectarán nuestro diseño y la salida de gráficos entregables.</w:t>
      </w:r>
      <w:r w:rsidRPr="006717F2">
        <w:rPr>
          <w:sz w:val="24"/>
          <w:szCs w:val="24"/>
        </w:rPr>
        <w:t xml:space="preserve"> </w:t>
      </w:r>
    </w:p>
    <w:p w14:paraId="69B4BC12" w14:textId="26704A7A" w:rsidR="00F54A45" w:rsidRDefault="00F54A45" w:rsidP="00F54A45">
      <w:pPr>
        <w:pStyle w:val="Estilo2"/>
      </w:pPr>
      <w:bookmarkStart w:id="67" w:name="_Toc57658779"/>
      <w:r>
        <w:lastRenderedPageBreak/>
        <w:t>Tipo de geometría o modelo de representación</w:t>
      </w:r>
      <w:bookmarkEnd w:id="67"/>
      <w:r>
        <w:t xml:space="preserve"> </w:t>
      </w:r>
    </w:p>
    <w:p w14:paraId="559FFAD8" w14:textId="77777777" w:rsidR="00F54A45" w:rsidRDefault="00F54A45" w:rsidP="00F54A45">
      <w:pPr>
        <w:pStyle w:val="Textoindependienteprimerasangra2"/>
        <w:spacing w:after="240" w:line="360" w:lineRule="auto"/>
        <w:ind w:left="357" w:firstLine="0"/>
        <w:jc w:val="both"/>
        <w:rPr>
          <w:sz w:val="24"/>
          <w:szCs w:val="24"/>
        </w:rPr>
      </w:pPr>
      <w:r w:rsidRPr="00A469E5">
        <w:rPr>
          <w:sz w:val="24"/>
          <w:szCs w:val="24"/>
          <w:highlight w:val="yellow"/>
        </w:rPr>
        <w:t>Una vez finalizado afectarán nuestro diseño y la salida de gráficos entregables.</w:t>
      </w:r>
      <w:r w:rsidRPr="006717F2">
        <w:rPr>
          <w:sz w:val="24"/>
          <w:szCs w:val="24"/>
        </w:rPr>
        <w:t xml:space="preserve"> </w:t>
      </w:r>
    </w:p>
    <w:p w14:paraId="540BF4A2" w14:textId="77777777" w:rsidR="00F54A45" w:rsidRDefault="00F54A45" w:rsidP="00A469E5">
      <w:pPr>
        <w:pStyle w:val="Textoindependienteprimerasangra2"/>
        <w:spacing w:after="240" w:line="360" w:lineRule="auto"/>
        <w:ind w:left="357" w:firstLine="0"/>
        <w:jc w:val="both"/>
        <w:rPr>
          <w:sz w:val="24"/>
          <w:szCs w:val="24"/>
        </w:rPr>
      </w:pPr>
    </w:p>
    <w:p w14:paraId="680F5382" w14:textId="77777777" w:rsidR="00E13084" w:rsidRDefault="00E13084" w:rsidP="00E13084">
      <w:pPr>
        <w:pStyle w:val="Textoindependienteprimerasangra2"/>
        <w:spacing w:after="240" w:line="360" w:lineRule="auto"/>
        <w:ind w:left="0" w:firstLine="0"/>
        <w:jc w:val="both"/>
        <w:rPr>
          <w:sz w:val="24"/>
          <w:szCs w:val="24"/>
        </w:rPr>
      </w:pPr>
    </w:p>
    <w:p w14:paraId="143CDB09" w14:textId="77777777" w:rsidR="00E13084" w:rsidRDefault="00E13084" w:rsidP="00E13084">
      <w:pPr>
        <w:pStyle w:val="Estilo2"/>
      </w:pPr>
    </w:p>
    <w:p w14:paraId="5877D50E" w14:textId="2826CC66" w:rsidR="00527B01" w:rsidRDefault="00527B01" w:rsidP="00527B01">
      <w:pPr>
        <w:pStyle w:val="Estilo2"/>
      </w:pPr>
      <w:bookmarkStart w:id="68" w:name="_Toc57658780"/>
      <w:r>
        <w:t>Características del área piloto</w:t>
      </w:r>
      <w:bookmarkEnd w:id="68"/>
    </w:p>
    <w:p w14:paraId="00FFAB61" w14:textId="4FCB25AE" w:rsidR="00527B01" w:rsidRDefault="00414DBC" w:rsidP="00527B01">
      <w:pPr>
        <w:pStyle w:val="Textoindependienteprimerasangra2"/>
        <w:spacing w:after="240" w:line="360" w:lineRule="auto"/>
        <w:ind w:left="357" w:firstLine="0"/>
        <w:jc w:val="both"/>
      </w:pPr>
      <w:r>
        <w:rPr>
          <w:noProof/>
        </w:rPr>
        <w:drawing>
          <wp:anchor distT="0" distB="0" distL="114300" distR="114300" simplePos="0" relativeHeight="251667456" behindDoc="1" locked="0" layoutInCell="1" allowOverlap="1" wp14:anchorId="5C408D4D" wp14:editId="1ED6F92D">
            <wp:simplePos x="0" y="0"/>
            <wp:positionH relativeFrom="column">
              <wp:posOffset>220617</wp:posOffset>
            </wp:positionH>
            <wp:positionV relativeFrom="paragraph">
              <wp:posOffset>756830</wp:posOffset>
            </wp:positionV>
            <wp:extent cx="5761990" cy="2601595"/>
            <wp:effectExtent l="0" t="0" r="0" b="8255"/>
            <wp:wrapTight wrapText="bothSides">
              <wp:wrapPolygon edited="0">
                <wp:start x="0" y="0"/>
                <wp:lineTo x="0" y="21510"/>
                <wp:lineTo x="21495" y="21510"/>
                <wp:lineTo x="21495"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1990" cy="2601595"/>
                    </a:xfrm>
                    <a:prstGeom prst="rect">
                      <a:avLst/>
                    </a:prstGeom>
                  </pic:spPr>
                </pic:pic>
              </a:graphicData>
            </a:graphic>
            <wp14:sizeRelH relativeFrom="page">
              <wp14:pctWidth>0</wp14:pctWidth>
            </wp14:sizeRelH>
            <wp14:sizeRelV relativeFrom="page">
              <wp14:pctHeight>0</wp14:pctHeight>
            </wp14:sizeRelV>
          </wp:anchor>
        </w:drawing>
      </w:r>
      <w:r w:rsidR="00527B01">
        <w:rPr>
          <w:sz w:val="24"/>
          <w:szCs w:val="24"/>
        </w:rPr>
        <w:t xml:space="preserve">La provincia de Quispicanchi </w:t>
      </w:r>
      <w:r w:rsidR="00527B01">
        <w:t xml:space="preserve">tiene un área aproximada de </w:t>
      </w:r>
      <w:r>
        <w:t>7565</w:t>
      </w:r>
      <w:r w:rsidR="00527B01">
        <w:t xml:space="preserve"> km²; cuenta con 2619 usuarios de agua potable</w:t>
      </w:r>
      <w:r w:rsidR="005A5431">
        <w:t xml:space="preserve"> y</w:t>
      </w:r>
      <w:r w:rsidR="00527B01">
        <w:t xml:space="preserve"> 2000 </w:t>
      </w:r>
      <w:r w:rsidR="005A5431">
        <w:t>contribuyentes de rentas</w:t>
      </w:r>
      <w:r w:rsidR="00527B01">
        <w:t xml:space="preserve"> a la fecha </w:t>
      </w:r>
      <w:r w:rsidR="005A5431">
        <w:t>30</w:t>
      </w:r>
      <w:r w:rsidR="00527B01">
        <w:t xml:space="preserve"> de </w:t>
      </w:r>
      <w:r w:rsidR="005A5431">
        <w:t>enero</w:t>
      </w:r>
      <w:r w:rsidR="00527B01">
        <w:t xml:space="preserve"> de 20</w:t>
      </w:r>
      <w:r w:rsidR="005A5431">
        <w:t>20</w:t>
      </w:r>
      <w:r w:rsidR="00527B01">
        <w:t xml:space="preserve"> </w:t>
      </w:r>
      <w:r w:rsidR="00527B01" w:rsidRPr="00527B01">
        <w:rPr>
          <w:highlight w:val="yellow"/>
        </w:rPr>
        <w:t>(ver Figura 2).</w:t>
      </w:r>
      <w:r w:rsidR="00527B01">
        <w:t xml:space="preserve"> </w:t>
      </w:r>
    </w:p>
    <w:p w14:paraId="047ADB3E" w14:textId="08FB2A9E" w:rsidR="00414DBC" w:rsidRDefault="00414DBC" w:rsidP="00527B01">
      <w:pPr>
        <w:pStyle w:val="Textoindependienteprimerasangra2"/>
        <w:spacing w:after="240" w:line="360" w:lineRule="auto"/>
        <w:ind w:left="357" w:firstLine="0"/>
        <w:jc w:val="both"/>
        <w:rPr>
          <w:sz w:val="24"/>
          <w:szCs w:val="24"/>
        </w:rPr>
      </w:pPr>
    </w:p>
    <w:p w14:paraId="50B283E4" w14:textId="3F71568F" w:rsidR="00414DBC" w:rsidRDefault="00414DBC" w:rsidP="00527B01">
      <w:pPr>
        <w:pStyle w:val="Textoindependienteprimerasangra2"/>
        <w:spacing w:after="240" w:line="360" w:lineRule="auto"/>
        <w:ind w:left="357" w:firstLine="0"/>
        <w:jc w:val="both"/>
        <w:rPr>
          <w:sz w:val="24"/>
          <w:szCs w:val="24"/>
        </w:rPr>
      </w:pPr>
      <w:r>
        <w:rPr>
          <w:noProof/>
        </w:rPr>
        <w:lastRenderedPageBreak/>
        <w:drawing>
          <wp:anchor distT="0" distB="0" distL="114300" distR="114300" simplePos="0" relativeHeight="251668480" behindDoc="1" locked="0" layoutInCell="1" allowOverlap="1" wp14:anchorId="6448FAC7" wp14:editId="28775405">
            <wp:simplePos x="0" y="0"/>
            <wp:positionH relativeFrom="margin">
              <wp:posOffset>270933</wp:posOffset>
            </wp:positionH>
            <wp:positionV relativeFrom="paragraph">
              <wp:posOffset>497628</wp:posOffset>
            </wp:positionV>
            <wp:extent cx="5761990" cy="3378835"/>
            <wp:effectExtent l="0" t="0" r="0" b="0"/>
            <wp:wrapTight wrapText="bothSides">
              <wp:wrapPolygon edited="0">
                <wp:start x="0" y="0"/>
                <wp:lineTo x="0" y="21434"/>
                <wp:lineTo x="21495" y="21434"/>
                <wp:lineTo x="21495"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61990" cy="3378835"/>
                    </a:xfrm>
                    <a:prstGeom prst="rect">
                      <a:avLst/>
                    </a:prstGeom>
                  </pic:spPr>
                </pic:pic>
              </a:graphicData>
            </a:graphic>
            <wp14:sizeRelH relativeFrom="page">
              <wp14:pctWidth>0</wp14:pctWidth>
            </wp14:sizeRelH>
            <wp14:sizeRelV relativeFrom="page">
              <wp14:pctHeight>0</wp14:pctHeight>
            </wp14:sizeRelV>
          </wp:anchor>
        </w:drawing>
      </w:r>
    </w:p>
    <w:p w14:paraId="26AAAF9A" w14:textId="77777777" w:rsidR="00414DBC" w:rsidRPr="00527B01" w:rsidRDefault="00414DBC" w:rsidP="009F478F">
      <w:pPr>
        <w:pStyle w:val="Textoindependienteprimerasangra2"/>
        <w:spacing w:after="240" w:line="360" w:lineRule="auto"/>
        <w:ind w:left="0" w:firstLine="0"/>
        <w:jc w:val="both"/>
        <w:rPr>
          <w:sz w:val="24"/>
          <w:szCs w:val="24"/>
        </w:rPr>
      </w:pPr>
    </w:p>
    <w:p w14:paraId="2685E418" w14:textId="1F4A2CEA" w:rsidR="00C676A3" w:rsidRPr="003C7995" w:rsidRDefault="00C676A3" w:rsidP="00C676A3">
      <w:pPr>
        <w:pStyle w:val="Estilo2"/>
      </w:pPr>
      <w:bookmarkStart w:id="69" w:name="_Toc57658781"/>
      <w:r>
        <w:t>Formatos</w:t>
      </w:r>
      <w:bookmarkEnd w:id="69"/>
    </w:p>
    <w:p w14:paraId="329B96FF" w14:textId="62229D89" w:rsidR="00C676A3" w:rsidRPr="008715DE" w:rsidRDefault="00C676A3" w:rsidP="008715DE">
      <w:pPr>
        <w:pStyle w:val="Textoindependienteprimerasangra2"/>
        <w:spacing w:after="240" w:line="360" w:lineRule="auto"/>
        <w:ind w:left="357" w:firstLine="0"/>
        <w:jc w:val="both"/>
        <w:rPr>
          <w:sz w:val="24"/>
          <w:szCs w:val="24"/>
        </w:rPr>
      </w:pPr>
      <w:r w:rsidRPr="00C676A3">
        <w:rPr>
          <w:sz w:val="24"/>
          <w:szCs w:val="24"/>
        </w:rPr>
        <w:t>Antes de que el formato de empaquetado geográfico se vuelva popular, los datos deben guardarse como un formato</w:t>
      </w:r>
      <w:r>
        <w:rPr>
          <w:sz w:val="24"/>
          <w:szCs w:val="24"/>
        </w:rPr>
        <w:t xml:space="preserve"> shape</w:t>
      </w:r>
      <w:r w:rsidRPr="00C676A3">
        <w:rPr>
          <w:sz w:val="24"/>
          <w:szCs w:val="24"/>
        </w:rPr>
        <w:t xml:space="preserve">. </w:t>
      </w:r>
      <w:r>
        <w:rPr>
          <w:sz w:val="24"/>
          <w:szCs w:val="24"/>
        </w:rPr>
        <w:t>Los SIG</w:t>
      </w:r>
      <w:r w:rsidRPr="00C676A3">
        <w:rPr>
          <w:sz w:val="24"/>
          <w:szCs w:val="24"/>
        </w:rPr>
        <w:t xml:space="preserve"> permite</w:t>
      </w:r>
      <w:r>
        <w:rPr>
          <w:sz w:val="24"/>
          <w:szCs w:val="24"/>
        </w:rPr>
        <w:t>n</w:t>
      </w:r>
      <w:r w:rsidRPr="00C676A3">
        <w:rPr>
          <w:sz w:val="24"/>
          <w:szCs w:val="24"/>
        </w:rPr>
        <w:t xml:space="preserve"> trabajar en una variedad de formatos, pero l</w:t>
      </w:r>
      <w:r>
        <w:rPr>
          <w:sz w:val="24"/>
          <w:szCs w:val="24"/>
        </w:rPr>
        <w:t xml:space="preserve">os archivos shape </w:t>
      </w:r>
      <w:r w:rsidRPr="00C676A3">
        <w:rPr>
          <w:sz w:val="24"/>
          <w:szCs w:val="24"/>
        </w:rPr>
        <w:t>siguen siendo la forma más popular, o al menos la forma más habitual de presentación como formato de entrega. Ahora sí, este formato tiene sus limitaciones: archivos multiformato, el nombre del campo está limitado a 10 caracteres, y su tamaño es limitado, no se pueden agregar más de 255 caracteres</w:t>
      </w:r>
      <w:r w:rsidR="008715DE">
        <w:rPr>
          <w:sz w:val="24"/>
          <w:szCs w:val="24"/>
        </w:rPr>
        <w:t xml:space="preserve">, </w:t>
      </w:r>
      <w:r w:rsidRPr="00C676A3">
        <w:rPr>
          <w:sz w:val="24"/>
          <w:szCs w:val="24"/>
        </w:rPr>
        <w:t xml:space="preserve">todo esto hay que tenerlo en cuenta, especialmente en </w:t>
      </w:r>
      <w:r w:rsidR="008715DE">
        <w:rPr>
          <w:sz w:val="24"/>
          <w:szCs w:val="24"/>
        </w:rPr>
        <w:t>l</w:t>
      </w:r>
      <w:r w:rsidRPr="00C676A3">
        <w:rPr>
          <w:sz w:val="24"/>
          <w:szCs w:val="24"/>
        </w:rPr>
        <w:t>a etapa inicial de nuestro trabajo</w:t>
      </w:r>
      <w:r w:rsidR="008715DE">
        <w:rPr>
          <w:sz w:val="24"/>
          <w:szCs w:val="24"/>
        </w:rPr>
        <w:t>.</w:t>
      </w:r>
    </w:p>
    <w:p w14:paraId="741C4C5C" w14:textId="52DEAD74" w:rsidR="00485DEF" w:rsidRPr="003C7995" w:rsidRDefault="00485DEF" w:rsidP="00A6308B">
      <w:pPr>
        <w:pStyle w:val="Estilo2"/>
      </w:pPr>
      <w:bookmarkStart w:id="70" w:name="_Toc57658782"/>
      <w:r>
        <w:t>Capas Vectoriales</w:t>
      </w:r>
      <w:bookmarkEnd w:id="70"/>
    </w:p>
    <w:p w14:paraId="7492E915" w14:textId="07B5BD4B" w:rsidR="00E901F9" w:rsidRDefault="00E901F9" w:rsidP="00E901F9">
      <w:pPr>
        <w:pStyle w:val="Textoindependienteprimerasangra2"/>
        <w:spacing w:after="240" w:line="360" w:lineRule="auto"/>
        <w:ind w:left="357" w:firstLine="0"/>
        <w:jc w:val="both"/>
        <w:rPr>
          <w:sz w:val="24"/>
          <w:szCs w:val="24"/>
        </w:rPr>
      </w:pPr>
      <w:proofErr w:type="spellStart"/>
      <w:r w:rsidRPr="52B57701">
        <w:rPr>
          <w:sz w:val="24"/>
          <w:szCs w:val="24"/>
        </w:rPr>
        <w:t>Composer</w:t>
      </w:r>
      <w:proofErr w:type="spellEnd"/>
      <w:r w:rsidRPr="52B57701">
        <w:rPr>
          <w:sz w:val="24"/>
          <w:szCs w:val="24"/>
        </w:rPr>
        <w:t xml:space="preserve"> es una herramienta para la gestión de dependencias en </w:t>
      </w:r>
      <w:r w:rsidR="00784BE3">
        <w:rPr>
          <w:sz w:val="24"/>
          <w:szCs w:val="24"/>
        </w:rPr>
        <w:t>PHP</w:t>
      </w:r>
      <w:r w:rsidRPr="52B57701">
        <w:rPr>
          <w:sz w:val="24"/>
          <w:szCs w:val="24"/>
        </w:rPr>
        <w:t>. Permite declarar las bibliotecas de las que depende su proyecto y las administrara (instalara / actualizara) por el usuario.</w:t>
      </w:r>
    </w:p>
    <w:p w14:paraId="4304C357" w14:textId="568A85CB" w:rsidR="00E901F9" w:rsidRDefault="00E901F9" w:rsidP="00E901F9">
      <w:pPr>
        <w:pStyle w:val="Textoindependienteprimerasangra2"/>
        <w:spacing w:after="240" w:line="360" w:lineRule="auto"/>
        <w:ind w:left="357" w:firstLine="0"/>
        <w:jc w:val="both"/>
        <w:rPr>
          <w:sz w:val="24"/>
          <w:szCs w:val="24"/>
        </w:rPr>
      </w:pPr>
      <w:r w:rsidRPr="52B57701">
        <w:rPr>
          <w:sz w:val="24"/>
          <w:szCs w:val="24"/>
        </w:rPr>
        <w:t xml:space="preserve">Con el </w:t>
      </w:r>
      <w:r w:rsidR="0013145D" w:rsidRPr="52B57701">
        <w:rPr>
          <w:sz w:val="24"/>
          <w:szCs w:val="24"/>
        </w:rPr>
        <w:t>término</w:t>
      </w:r>
      <w:r w:rsidRPr="52B57701">
        <w:rPr>
          <w:sz w:val="24"/>
          <w:szCs w:val="24"/>
        </w:rPr>
        <w:t xml:space="preserve"> de “gestiona dependencias” puede confundirse con un administrador de paquetes como un “</w:t>
      </w:r>
      <w:proofErr w:type="spellStart"/>
      <w:r w:rsidRPr="52B57701">
        <w:rPr>
          <w:sz w:val="24"/>
          <w:szCs w:val="24"/>
        </w:rPr>
        <w:t>yum</w:t>
      </w:r>
      <w:proofErr w:type="spellEnd"/>
      <w:r w:rsidRPr="52B57701">
        <w:rPr>
          <w:sz w:val="24"/>
          <w:szCs w:val="24"/>
        </w:rPr>
        <w:t>” o “</w:t>
      </w:r>
      <w:proofErr w:type="spellStart"/>
      <w:r w:rsidRPr="52B57701">
        <w:rPr>
          <w:sz w:val="24"/>
          <w:szCs w:val="24"/>
        </w:rPr>
        <w:t>apt-get</w:t>
      </w:r>
      <w:proofErr w:type="spellEnd"/>
      <w:r w:rsidR="0013145D" w:rsidRPr="52B57701">
        <w:rPr>
          <w:sz w:val="24"/>
          <w:szCs w:val="24"/>
        </w:rPr>
        <w:t>”.</w:t>
      </w:r>
      <w:r w:rsidRPr="52B57701">
        <w:rPr>
          <w:sz w:val="24"/>
          <w:szCs w:val="24"/>
        </w:rPr>
        <w:t xml:space="preserve"> Si trata con paquetes o </w:t>
      </w:r>
      <w:r w:rsidR="0013145D" w:rsidRPr="52B57701">
        <w:rPr>
          <w:sz w:val="24"/>
          <w:szCs w:val="24"/>
        </w:rPr>
        <w:t>bibliotecas,</w:t>
      </w:r>
      <w:r w:rsidRPr="52B57701">
        <w:rPr>
          <w:sz w:val="24"/>
          <w:szCs w:val="24"/>
        </w:rPr>
        <w:t xml:space="preserve"> pero los administra por proyecto, instalándolos en un directorio (por lo general </w:t>
      </w:r>
      <w:proofErr w:type="spellStart"/>
      <w:r w:rsidRPr="52B57701">
        <w:rPr>
          <w:sz w:val="24"/>
          <w:szCs w:val="24"/>
        </w:rPr>
        <w:t>vendor</w:t>
      </w:r>
      <w:proofErr w:type="spellEnd"/>
      <w:r w:rsidRPr="52B57701">
        <w:rPr>
          <w:sz w:val="24"/>
          <w:szCs w:val="24"/>
        </w:rPr>
        <w:t xml:space="preserve">) dentro de su proyecto. A diferencia de un administrador de paquetes que lo hace a nivel de todo el sistema </w:t>
      </w:r>
      <w:r w:rsidRPr="52B57701">
        <w:rPr>
          <w:sz w:val="24"/>
          <w:szCs w:val="24"/>
        </w:rPr>
        <w:lastRenderedPageBreak/>
        <w:t>operativo.</w:t>
      </w:r>
    </w:p>
    <w:p w14:paraId="28C6AC0F" w14:textId="601FE128" w:rsidR="00E901F9" w:rsidRDefault="00E901F9" w:rsidP="00E901F9">
      <w:pPr>
        <w:pStyle w:val="Textoindependienteprimerasangra2"/>
        <w:spacing w:after="240" w:line="360" w:lineRule="auto"/>
        <w:ind w:left="357" w:firstLine="0"/>
        <w:jc w:val="both"/>
        <w:rPr>
          <w:sz w:val="24"/>
          <w:szCs w:val="24"/>
        </w:rPr>
      </w:pPr>
      <w:proofErr w:type="spellStart"/>
      <w:r w:rsidRPr="52B57701">
        <w:rPr>
          <w:sz w:val="24"/>
          <w:szCs w:val="24"/>
        </w:rPr>
        <w:t>Composer</w:t>
      </w:r>
      <w:proofErr w:type="spellEnd"/>
      <w:r w:rsidRPr="52B57701">
        <w:rPr>
          <w:sz w:val="24"/>
          <w:szCs w:val="24"/>
        </w:rPr>
        <w:t xml:space="preserve"> trabaja con </w:t>
      </w:r>
      <w:r w:rsidR="00F7213C">
        <w:rPr>
          <w:sz w:val="24"/>
          <w:szCs w:val="24"/>
        </w:rPr>
        <w:t>PHP</w:t>
      </w:r>
      <w:r w:rsidRPr="52B57701">
        <w:rPr>
          <w:sz w:val="24"/>
          <w:szCs w:val="24"/>
        </w:rPr>
        <w:t xml:space="preserve"> 5.3.2 para arriba, es un programa multiplataforma</w:t>
      </w:r>
      <w:r>
        <w:rPr>
          <w:sz w:val="24"/>
          <w:szCs w:val="24"/>
        </w:rPr>
        <w:t>.</w:t>
      </w:r>
    </w:p>
    <w:p w14:paraId="790E7FAF" w14:textId="77777777" w:rsidR="00E901F9" w:rsidRDefault="00E901F9" w:rsidP="00E901F9">
      <w:pPr>
        <w:pStyle w:val="Textoindependienteprimerasangra2"/>
        <w:keepNext/>
        <w:spacing w:after="240" w:line="360" w:lineRule="auto"/>
        <w:ind w:left="357" w:firstLine="0"/>
        <w:jc w:val="center"/>
      </w:pPr>
      <w:r>
        <w:rPr>
          <w:noProof/>
          <w:lang w:val="en-US" w:eastAsia="en-US" w:bidi="ar-SA"/>
        </w:rPr>
        <w:drawing>
          <wp:inline distT="0" distB="0" distL="0" distR="0" wp14:anchorId="6DE2087A" wp14:editId="136C1D45">
            <wp:extent cx="1876428" cy="2447511"/>
            <wp:effectExtent l="0" t="0" r="0" b="0"/>
            <wp:docPr id="101977067" name="Imagen 10197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rcRect l="17117" t="7455"/>
                    <a:stretch>
                      <a:fillRect/>
                    </a:stretch>
                  </pic:blipFill>
                  <pic:spPr>
                    <a:xfrm>
                      <a:off x="0" y="0"/>
                      <a:ext cx="1876428" cy="2447511"/>
                    </a:xfrm>
                    <a:prstGeom prst="rect">
                      <a:avLst/>
                    </a:prstGeom>
                  </pic:spPr>
                </pic:pic>
              </a:graphicData>
            </a:graphic>
          </wp:inline>
        </w:drawing>
      </w:r>
    </w:p>
    <w:p w14:paraId="441B7319" w14:textId="64D5457B" w:rsidR="00E901F9" w:rsidRDefault="00E901F9" w:rsidP="00E901F9">
      <w:pPr>
        <w:pStyle w:val="Descripcin"/>
        <w:rPr>
          <w:noProof/>
        </w:rPr>
      </w:pPr>
      <w:bookmarkStart w:id="71" w:name="_Toc29366401"/>
      <w:r>
        <w:t xml:space="preserve">Figura </w:t>
      </w:r>
      <w:r w:rsidR="00471E15">
        <w:fldChar w:fldCharType="begin"/>
      </w:r>
      <w:r w:rsidR="00471E15">
        <w:instrText xml:space="preserve"> SEQ Figura \* ARABIC </w:instrText>
      </w:r>
      <w:r w:rsidR="00471E15">
        <w:fldChar w:fldCharType="separate"/>
      </w:r>
      <w:r w:rsidR="00062B32">
        <w:rPr>
          <w:noProof/>
        </w:rPr>
        <w:t>2</w:t>
      </w:r>
      <w:r w:rsidR="00471E15">
        <w:rPr>
          <w:noProof/>
        </w:rPr>
        <w:fldChar w:fldCharType="end"/>
      </w:r>
      <w:r>
        <w:t>. L</w:t>
      </w:r>
      <w:r w:rsidRPr="00E046AF">
        <w:rPr>
          <w:noProof/>
        </w:rPr>
        <w:t>ogo del software Composer.</w:t>
      </w:r>
      <w:bookmarkEnd w:id="71"/>
    </w:p>
    <w:p w14:paraId="4236AF9E" w14:textId="77777777" w:rsidR="0015577C" w:rsidRDefault="0015577C" w:rsidP="00341F55">
      <w:pPr>
        <w:pStyle w:val="Textoindependienteprimerasangra2"/>
        <w:spacing w:after="240" w:line="360" w:lineRule="auto"/>
        <w:ind w:left="0" w:firstLine="0"/>
        <w:jc w:val="both"/>
        <w:rPr>
          <w:sz w:val="24"/>
          <w:szCs w:val="24"/>
        </w:rPr>
      </w:pPr>
    </w:p>
    <w:p w14:paraId="64D77DA3" w14:textId="2BA7306F" w:rsidR="002008E5" w:rsidRPr="002008E5" w:rsidRDefault="002008E5" w:rsidP="002008E5"/>
    <w:p w14:paraId="7C6C2203" w14:textId="30640237" w:rsidR="00E901F9" w:rsidRPr="00ED3225" w:rsidRDefault="00E901F9" w:rsidP="00E901F9">
      <w:pPr>
        <w:pStyle w:val="Estilo2"/>
      </w:pPr>
      <w:bookmarkStart w:id="72" w:name="_Toc57658783"/>
      <w:r w:rsidRPr="00ED3225">
        <w:t xml:space="preserve">Lenguaje de programación </w:t>
      </w:r>
      <w:r w:rsidR="00D23865">
        <w:t>PYTHON</w:t>
      </w:r>
      <w:bookmarkEnd w:id="72"/>
    </w:p>
    <w:p w14:paraId="27A479CA" w14:textId="6421ED04" w:rsidR="00E901F9" w:rsidRDefault="006209D7" w:rsidP="00E901F9">
      <w:pPr>
        <w:pStyle w:val="Textoindependienteprimerasangra2"/>
        <w:spacing w:after="240" w:line="360" w:lineRule="auto"/>
        <w:ind w:left="357" w:firstLine="0"/>
        <w:jc w:val="both"/>
        <w:rPr>
          <w:sz w:val="24"/>
          <w:szCs w:val="24"/>
        </w:rPr>
      </w:pPr>
      <w:r>
        <w:rPr>
          <w:sz w:val="24"/>
          <w:szCs w:val="24"/>
        </w:rPr>
        <w:t>PHP</w:t>
      </w:r>
      <w:r w:rsidR="00E901F9" w:rsidRPr="6974225B">
        <w:rPr>
          <w:sz w:val="24"/>
          <w:szCs w:val="24"/>
        </w:rPr>
        <w:t xml:space="preserve"> es el acrónimo de </w:t>
      </w:r>
      <w:proofErr w:type="spellStart"/>
      <w:r w:rsidR="00E901F9" w:rsidRPr="6974225B">
        <w:rPr>
          <w:sz w:val="24"/>
          <w:szCs w:val="24"/>
        </w:rPr>
        <w:t>Hypertext</w:t>
      </w:r>
      <w:proofErr w:type="spellEnd"/>
      <w:r w:rsidR="00E901F9" w:rsidRPr="6974225B">
        <w:rPr>
          <w:sz w:val="24"/>
          <w:szCs w:val="24"/>
        </w:rPr>
        <w:t xml:space="preserve"> </w:t>
      </w:r>
      <w:proofErr w:type="spellStart"/>
      <w:r w:rsidR="00E901F9" w:rsidRPr="6974225B">
        <w:rPr>
          <w:sz w:val="24"/>
          <w:szCs w:val="24"/>
        </w:rPr>
        <w:t>Preprocessor</w:t>
      </w:r>
      <w:proofErr w:type="spellEnd"/>
      <w:r w:rsidR="00E901F9" w:rsidRPr="6974225B">
        <w:rPr>
          <w:sz w:val="24"/>
          <w:szCs w:val="24"/>
        </w:rPr>
        <w:t>, es un lenguaje de scripting de propósito general y de código abierto que está especialmente pensando para el desarrollo web que puede ser embebido en páginas HTML. Este lenguaje se ejecuta en el lado del servidor, lo que en el diseño de software se conoce como back-end.</w:t>
      </w:r>
    </w:p>
    <w:p w14:paraId="5D8C733F" w14:textId="7E9E5FB8" w:rsidR="00E901F9" w:rsidRDefault="006209D7" w:rsidP="00E901F9">
      <w:pPr>
        <w:pStyle w:val="Textoindependienteprimerasangra2"/>
        <w:spacing w:after="240" w:line="360" w:lineRule="auto"/>
        <w:ind w:left="357" w:firstLine="0"/>
        <w:jc w:val="both"/>
        <w:rPr>
          <w:sz w:val="24"/>
          <w:szCs w:val="24"/>
        </w:rPr>
      </w:pPr>
      <w:r>
        <w:rPr>
          <w:sz w:val="24"/>
          <w:szCs w:val="24"/>
        </w:rPr>
        <w:t>PHP</w:t>
      </w:r>
      <w:r w:rsidR="00E901F9" w:rsidRPr="6974225B">
        <w:rPr>
          <w:sz w:val="24"/>
          <w:szCs w:val="24"/>
        </w:rPr>
        <w:t xml:space="preserve"> es un lenguaje interpretado, y tienen múltiples formas de usarse, estas pueden ser con scripts, estructurada u orientadas a objetos</w:t>
      </w:r>
    </w:p>
    <w:p w14:paraId="55D4DC93" w14:textId="77777777" w:rsidR="00E901F9" w:rsidRDefault="00E901F9" w:rsidP="00E901F9">
      <w:pPr>
        <w:pStyle w:val="Textoindependienteprimerasangra2"/>
        <w:keepNext/>
        <w:spacing w:after="240" w:line="360" w:lineRule="auto"/>
        <w:ind w:left="357" w:firstLine="0"/>
        <w:jc w:val="center"/>
      </w:pPr>
      <w:r>
        <w:rPr>
          <w:noProof/>
          <w:lang w:val="en-US" w:eastAsia="en-US" w:bidi="ar-SA"/>
        </w:rPr>
        <w:drawing>
          <wp:inline distT="0" distB="0" distL="0" distR="0" wp14:anchorId="2007D4AC" wp14:editId="67767D95">
            <wp:extent cx="3209925" cy="1704975"/>
            <wp:effectExtent l="0" t="0" r="0" b="0"/>
            <wp:docPr id="1501766070" name="Imagen 1501766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209925" cy="1704975"/>
                    </a:xfrm>
                    <a:prstGeom prst="rect">
                      <a:avLst/>
                    </a:prstGeom>
                  </pic:spPr>
                </pic:pic>
              </a:graphicData>
            </a:graphic>
          </wp:inline>
        </w:drawing>
      </w:r>
    </w:p>
    <w:p w14:paraId="49673A26" w14:textId="2078E20F" w:rsidR="00E21436" w:rsidRPr="009759C8" w:rsidRDefault="00E901F9" w:rsidP="00E901F9">
      <w:pPr>
        <w:pStyle w:val="Descripcin"/>
        <w:rPr>
          <w:szCs w:val="24"/>
        </w:rPr>
      </w:pPr>
      <w:bookmarkStart w:id="73" w:name="_Toc29366402"/>
      <w:r>
        <w:t xml:space="preserve">Figura </w:t>
      </w:r>
      <w:r w:rsidR="00471E15">
        <w:fldChar w:fldCharType="begin"/>
      </w:r>
      <w:r w:rsidR="00471E15">
        <w:instrText xml:space="preserve"> SEQ Figura \* ARABIC </w:instrText>
      </w:r>
      <w:r w:rsidR="00471E15">
        <w:fldChar w:fldCharType="separate"/>
      </w:r>
      <w:r w:rsidR="00062B32">
        <w:rPr>
          <w:noProof/>
        </w:rPr>
        <w:t>3</w:t>
      </w:r>
      <w:r w:rsidR="00471E15">
        <w:rPr>
          <w:noProof/>
        </w:rPr>
        <w:fldChar w:fldCharType="end"/>
      </w:r>
      <w:r>
        <w:rPr>
          <w:noProof/>
        </w:rPr>
        <w:t xml:space="preserve">. </w:t>
      </w:r>
      <w:r w:rsidRPr="005D1E75">
        <w:rPr>
          <w:noProof/>
        </w:rPr>
        <w:t xml:space="preserve">Logo del lenguaje de programacion </w:t>
      </w:r>
      <w:r w:rsidR="006209D7">
        <w:rPr>
          <w:noProof/>
        </w:rPr>
        <w:t>PHP</w:t>
      </w:r>
      <w:bookmarkEnd w:id="73"/>
    </w:p>
    <w:p w14:paraId="1034EDEF" w14:textId="2C5B5FCF" w:rsidR="00E901F9" w:rsidRPr="00E901F9" w:rsidRDefault="00D23865" w:rsidP="00E901F9">
      <w:pPr>
        <w:pStyle w:val="Estilo2"/>
      </w:pPr>
      <w:bookmarkStart w:id="74" w:name="_Toc57658784"/>
      <w:r>
        <w:lastRenderedPageBreak/>
        <w:t>Librería PyQgis</w:t>
      </w:r>
      <w:bookmarkEnd w:id="74"/>
    </w:p>
    <w:p w14:paraId="5998962E" w14:textId="77777777" w:rsidR="00E901F9" w:rsidRDefault="00E901F9" w:rsidP="00E901F9">
      <w:pPr>
        <w:pStyle w:val="Textoindependienteprimerasangra2"/>
        <w:spacing w:after="240" w:line="360" w:lineRule="auto"/>
        <w:ind w:left="357" w:firstLine="0"/>
        <w:jc w:val="both"/>
        <w:rPr>
          <w:sz w:val="24"/>
          <w:szCs w:val="24"/>
        </w:rPr>
      </w:pPr>
      <w:r w:rsidRPr="6974225B">
        <w:rPr>
          <w:sz w:val="24"/>
          <w:szCs w:val="24"/>
        </w:rPr>
        <w:t>HTML es un lenguaje de marcado de hipertexto, usado para la elaboración de páginas web es una estándar a cargo de www(w3c). Es un lenguaje interpretado por cualquier navegador web.</w:t>
      </w:r>
    </w:p>
    <w:p w14:paraId="4DC650EE" w14:textId="6D06772A" w:rsidR="00E901F9" w:rsidRDefault="00E901F9" w:rsidP="00E901F9">
      <w:pPr>
        <w:pStyle w:val="Textoindependienteprimerasangra2"/>
        <w:spacing w:after="240" w:line="360" w:lineRule="auto"/>
        <w:ind w:left="357" w:firstLine="0"/>
        <w:jc w:val="both"/>
        <w:rPr>
          <w:sz w:val="24"/>
          <w:szCs w:val="24"/>
        </w:rPr>
      </w:pPr>
      <w:r w:rsidRPr="6974225B">
        <w:rPr>
          <w:sz w:val="24"/>
          <w:szCs w:val="24"/>
        </w:rPr>
        <w:t xml:space="preserve">HTML basa su </w:t>
      </w:r>
      <w:r w:rsidR="0013145D" w:rsidRPr="6974225B">
        <w:rPr>
          <w:sz w:val="24"/>
          <w:szCs w:val="24"/>
        </w:rPr>
        <w:t>filosofía</w:t>
      </w:r>
      <w:r w:rsidRPr="6974225B">
        <w:rPr>
          <w:sz w:val="24"/>
          <w:szCs w:val="24"/>
        </w:rPr>
        <w:t xml:space="preserve"> de desarrollo en la </w:t>
      </w:r>
      <w:r w:rsidR="0013145D" w:rsidRPr="6974225B">
        <w:rPr>
          <w:sz w:val="24"/>
          <w:szCs w:val="24"/>
        </w:rPr>
        <w:t>diferenciación</w:t>
      </w:r>
      <w:r w:rsidRPr="6974225B">
        <w:rPr>
          <w:sz w:val="24"/>
          <w:szCs w:val="24"/>
        </w:rPr>
        <w:t xml:space="preserve"> para añadir un elemento externo a la </w:t>
      </w:r>
      <w:r w:rsidR="0013145D" w:rsidRPr="6974225B">
        <w:rPr>
          <w:sz w:val="24"/>
          <w:szCs w:val="24"/>
        </w:rPr>
        <w:t>página (</w:t>
      </w:r>
      <w:r w:rsidRPr="6974225B">
        <w:rPr>
          <w:sz w:val="24"/>
          <w:szCs w:val="24"/>
        </w:rPr>
        <w:t xml:space="preserve">imagen, </w:t>
      </w:r>
      <w:r w:rsidR="0013145D" w:rsidRPr="6974225B">
        <w:rPr>
          <w:sz w:val="24"/>
          <w:szCs w:val="24"/>
        </w:rPr>
        <w:t>video, script</w:t>
      </w:r>
      <w:r w:rsidRPr="6974225B">
        <w:rPr>
          <w:sz w:val="24"/>
          <w:szCs w:val="24"/>
        </w:rPr>
        <w:t xml:space="preserve">, </w:t>
      </w:r>
      <w:r w:rsidR="0013145D" w:rsidRPr="6974225B">
        <w:rPr>
          <w:sz w:val="24"/>
          <w:szCs w:val="24"/>
        </w:rPr>
        <w:t>etc.</w:t>
      </w:r>
      <w:r w:rsidRPr="6974225B">
        <w:rPr>
          <w:sz w:val="24"/>
          <w:szCs w:val="24"/>
        </w:rPr>
        <w:t xml:space="preserve">), este no se incrusta directamente en el </w:t>
      </w:r>
      <w:r w:rsidR="0013145D" w:rsidRPr="6974225B">
        <w:rPr>
          <w:sz w:val="24"/>
          <w:szCs w:val="24"/>
        </w:rPr>
        <w:t>código</w:t>
      </w:r>
      <w:r w:rsidRPr="6974225B">
        <w:rPr>
          <w:sz w:val="24"/>
          <w:szCs w:val="24"/>
        </w:rPr>
        <w:t xml:space="preserve"> de la </w:t>
      </w:r>
      <w:r w:rsidR="0013145D" w:rsidRPr="6974225B">
        <w:rPr>
          <w:sz w:val="24"/>
          <w:szCs w:val="24"/>
        </w:rPr>
        <w:t>página</w:t>
      </w:r>
      <w:r w:rsidRPr="6974225B">
        <w:rPr>
          <w:sz w:val="24"/>
          <w:szCs w:val="24"/>
        </w:rPr>
        <w:t xml:space="preserve">, sino que se hace una referencia a la ubicación de dicho elemento mediante texto de este modo, la </w:t>
      </w:r>
      <w:r w:rsidR="0013145D" w:rsidRPr="6974225B">
        <w:rPr>
          <w:sz w:val="24"/>
          <w:szCs w:val="24"/>
        </w:rPr>
        <w:t>página</w:t>
      </w:r>
      <w:r w:rsidRPr="6974225B">
        <w:rPr>
          <w:sz w:val="24"/>
          <w:szCs w:val="24"/>
        </w:rPr>
        <w:t xml:space="preserve"> web contiene solamente texto mientras que recae en el navegador web la tarea de unir todos los elementos y visualizar al final.</w:t>
      </w:r>
    </w:p>
    <w:p w14:paraId="70DFD05A" w14:textId="77777777" w:rsidR="00E901F9" w:rsidRDefault="00E901F9" w:rsidP="00E901F9">
      <w:pPr>
        <w:keepNext/>
        <w:spacing w:line="360" w:lineRule="auto"/>
        <w:ind w:left="720"/>
        <w:jc w:val="center"/>
      </w:pPr>
      <w:r>
        <w:rPr>
          <w:noProof/>
          <w:lang w:val="en-US" w:eastAsia="en-US" w:bidi="ar-SA"/>
        </w:rPr>
        <w:drawing>
          <wp:inline distT="0" distB="0" distL="0" distR="0" wp14:anchorId="3D9E0326" wp14:editId="71EBACC2">
            <wp:extent cx="1762672" cy="2263703"/>
            <wp:effectExtent l="0" t="0" r="0" b="0"/>
            <wp:docPr id="1759719770" name="Imagen 1759719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rcRect t="826" b="1033"/>
                    <a:stretch>
                      <a:fillRect/>
                    </a:stretch>
                  </pic:blipFill>
                  <pic:spPr>
                    <a:xfrm>
                      <a:off x="0" y="0"/>
                      <a:ext cx="1762672" cy="2263703"/>
                    </a:xfrm>
                    <a:prstGeom prst="rect">
                      <a:avLst/>
                    </a:prstGeom>
                  </pic:spPr>
                </pic:pic>
              </a:graphicData>
            </a:graphic>
          </wp:inline>
        </w:drawing>
      </w:r>
    </w:p>
    <w:p w14:paraId="7C8D4D2D" w14:textId="6D8D3BF0" w:rsidR="00E901F9" w:rsidRDefault="00E901F9" w:rsidP="00E901F9">
      <w:pPr>
        <w:pStyle w:val="Descripcin"/>
      </w:pPr>
      <w:bookmarkStart w:id="75" w:name="_Toc29366403"/>
      <w:r>
        <w:t xml:space="preserve">Figura </w:t>
      </w:r>
      <w:r w:rsidR="00471E15">
        <w:fldChar w:fldCharType="begin"/>
      </w:r>
      <w:r w:rsidR="00471E15">
        <w:instrText xml:space="preserve"> SEQ Figura \* ARABIC </w:instrText>
      </w:r>
      <w:r w:rsidR="00471E15">
        <w:fldChar w:fldCharType="separate"/>
      </w:r>
      <w:r w:rsidR="00062B32">
        <w:rPr>
          <w:noProof/>
        </w:rPr>
        <w:t>4</w:t>
      </w:r>
      <w:r w:rsidR="00471E15">
        <w:rPr>
          <w:noProof/>
        </w:rPr>
        <w:fldChar w:fldCharType="end"/>
      </w:r>
      <w:r>
        <w:rPr>
          <w:noProof/>
        </w:rPr>
        <w:t xml:space="preserve">. </w:t>
      </w:r>
      <w:r w:rsidRPr="0023068A">
        <w:rPr>
          <w:noProof/>
        </w:rPr>
        <w:t>Logo de HTML 5</w:t>
      </w:r>
      <w:bookmarkEnd w:id="75"/>
    </w:p>
    <w:p w14:paraId="041022CD" w14:textId="6EC34CEC" w:rsidR="00E901F9" w:rsidRPr="00E901F9" w:rsidRDefault="002D2DDD" w:rsidP="00E901F9">
      <w:pPr>
        <w:pStyle w:val="Estilo2"/>
      </w:pPr>
      <w:bookmarkStart w:id="76" w:name="_Toc57658785"/>
      <w:r w:rsidRPr="002D2DDD">
        <w:t>PyQGIS Developer Cookbook</w:t>
      </w:r>
      <w:bookmarkEnd w:id="76"/>
    </w:p>
    <w:p w14:paraId="7A13CE0A" w14:textId="66A8DB04" w:rsidR="00E901F9" w:rsidRDefault="00E901F9" w:rsidP="00E901F9">
      <w:pPr>
        <w:pStyle w:val="Textoindependienteprimerasangra2"/>
        <w:spacing w:after="240" w:line="360" w:lineRule="auto"/>
        <w:ind w:left="357" w:firstLine="0"/>
        <w:jc w:val="both"/>
        <w:rPr>
          <w:sz w:val="24"/>
          <w:szCs w:val="24"/>
        </w:rPr>
      </w:pPr>
      <w:r w:rsidRPr="6974225B">
        <w:rPr>
          <w:sz w:val="24"/>
          <w:szCs w:val="24"/>
        </w:rPr>
        <w:t xml:space="preserve">Es un lenguaje de diseño </w:t>
      </w:r>
      <w:r w:rsidR="0013145D" w:rsidRPr="6974225B">
        <w:rPr>
          <w:sz w:val="24"/>
          <w:szCs w:val="24"/>
        </w:rPr>
        <w:t>gráfico</w:t>
      </w:r>
      <w:r w:rsidRPr="6974225B">
        <w:rPr>
          <w:sz w:val="24"/>
          <w:szCs w:val="24"/>
        </w:rPr>
        <w:t xml:space="preserve"> para definir y crear la presentación de un documento estructurado escrito en un lenguaje de marcado. Es muy usado para establecer el diseño visual de los documentos web, e interfaces de usuario escritas en HTML o XHTML; el lenguaje puede ser aplicado a cualquier documento XML incluyendo XHTML, SVG, XUL, RSS, etc.</w:t>
      </w:r>
    </w:p>
    <w:p w14:paraId="64D43EFB" w14:textId="77777777" w:rsidR="00E901F9" w:rsidRDefault="00E901F9" w:rsidP="00E901F9">
      <w:pPr>
        <w:pStyle w:val="Estilo1normalce"/>
      </w:pPr>
      <w:r w:rsidRPr="6974225B">
        <w:t xml:space="preserve">Está diseñado principalmente para marcar la separación del contenido del documento y la forma de presentación de este, características tales como lapas o </w:t>
      </w:r>
      <w:proofErr w:type="spellStart"/>
      <w:r w:rsidRPr="6974225B">
        <w:t>layouts</w:t>
      </w:r>
      <w:proofErr w:type="spellEnd"/>
      <w:r w:rsidRPr="6974225B">
        <w:t>, colores y las fuentes. Esta separación busca mejorar la accesibilidad del documento, provee más flexibilidad y control en la especificación de características de presentación, permitir que varios documentos HTML compartan un mismo estilo usando una sola hoja de estilos separada en un archivo de extensión .</w:t>
      </w:r>
      <w:proofErr w:type="spellStart"/>
      <w:r w:rsidRPr="6974225B">
        <w:t>css</w:t>
      </w:r>
      <w:proofErr w:type="spellEnd"/>
      <w:r w:rsidRPr="6974225B">
        <w:t xml:space="preserve">, y reducir la complejidad de la repetición de código </w:t>
      </w:r>
      <w:r w:rsidRPr="6974225B">
        <w:lastRenderedPageBreak/>
        <w:t>en la estructura del documento</w:t>
      </w:r>
    </w:p>
    <w:p w14:paraId="3D810C02" w14:textId="77777777" w:rsidR="00E901F9" w:rsidRDefault="00E901F9" w:rsidP="00E901F9">
      <w:pPr>
        <w:pStyle w:val="Estilo1normalce"/>
      </w:pPr>
      <w:r w:rsidRPr="6974225B">
        <w:t xml:space="preserve">Es una tecnología desarrollada por el www </w:t>
      </w:r>
      <w:proofErr w:type="spellStart"/>
      <w:r w:rsidRPr="6974225B">
        <w:t>consortium</w:t>
      </w:r>
      <w:proofErr w:type="spellEnd"/>
      <w:r w:rsidRPr="6974225B">
        <w:t xml:space="preserve"> (w3c) con el fin de separar la estructura de la presentación.</w:t>
      </w:r>
    </w:p>
    <w:p w14:paraId="65CAA320" w14:textId="77777777" w:rsidR="00E901F9" w:rsidRDefault="00E901F9" w:rsidP="00E901F9">
      <w:pPr>
        <w:keepNext/>
        <w:spacing w:line="360" w:lineRule="auto"/>
        <w:jc w:val="center"/>
      </w:pPr>
      <w:r>
        <w:rPr>
          <w:noProof/>
          <w:lang w:val="en-US" w:eastAsia="en-US" w:bidi="ar-SA"/>
        </w:rPr>
        <w:drawing>
          <wp:inline distT="0" distB="0" distL="0" distR="0" wp14:anchorId="794F7427" wp14:editId="7827E8BC">
            <wp:extent cx="1809750" cy="2476500"/>
            <wp:effectExtent l="0" t="0" r="0" b="0"/>
            <wp:docPr id="644360216" name="Imagen 64436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809750" cy="2476500"/>
                    </a:xfrm>
                    <a:prstGeom prst="rect">
                      <a:avLst/>
                    </a:prstGeom>
                  </pic:spPr>
                </pic:pic>
              </a:graphicData>
            </a:graphic>
          </wp:inline>
        </w:drawing>
      </w:r>
    </w:p>
    <w:p w14:paraId="67655EB7" w14:textId="11DECA53" w:rsidR="00E901F9" w:rsidRDefault="00E901F9" w:rsidP="00E901F9">
      <w:pPr>
        <w:pStyle w:val="Descripcin"/>
      </w:pPr>
      <w:bookmarkStart w:id="77" w:name="_Toc29366404"/>
      <w:r>
        <w:t xml:space="preserve">Figura </w:t>
      </w:r>
      <w:r w:rsidR="00471E15">
        <w:fldChar w:fldCharType="begin"/>
      </w:r>
      <w:r w:rsidR="00471E15">
        <w:instrText xml:space="preserve"> SEQ Figura \* ARABIC </w:instrText>
      </w:r>
      <w:r w:rsidR="00471E15">
        <w:fldChar w:fldCharType="separate"/>
      </w:r>
      <w:r w:rsidR="00062B32">
        <w:rPr>
          <w:noProof/>
        </w:rPr>
        <w:t>5</w:t>
      </w:r>
      <w:r w:rsidR="00471E15">
        <w:rPr>
          <w:noProof/>
        </w:rPr>
        <w:fldChar w:fldCharType="end"/>
      </w:r>
      <w:r>
        <w:rPr>
          <w:noProof/>
        </w:rPr>
        <w:t xml:space="preserve">. </w:t>
      </w:r>
      <w:r w:rsidRPr="009A7B92">
        <w:rPr>
          <w:noProof/>
        </w:rPr>
        <w:t>Logo de CSS3</w:t>
      </w:r>
      <w:bookmarkEnd w:id="77"/>
    </w:p>
    <w:p w14:paraId="5F54BCB9" w14:textId="080590DE" w:rsidR="00E901F9" w:rsidRPr="00E901F9" w:rsidRDefault="00AE2E4A" w:rsidP="00E901F9">
      <w:pPr>
        <w:pStyle w:val="Estilo2"/>
      </w:pPr>
      <w:bookmarkStart w:id="78" w:name="_Toc57658786"/>
      <w:r>
        <w:t xml:space="preserve">Librería </w:t>
      </w:r>
      <w:r w:rsidRPr="00AE2E4A">
        <w:t>PyQt5</w:t>
      </w:r>
      <w:bookmarkEnd w:id="78"/>
    </w:p>
    <w:p w14:paraId="50D8E185" w14:textId="6DC6D7ED" w:rsidR="00E901F9" w:rsidRDefault="00E901F9" w:rsidP="00E901F9">
      <w:pPr>
        <w:pStyle w:val="Textoindependienteprimerasangra2"/>
        <w:spacing w:after="240" w:line="360" w:lineRule="auto"/>
        <w:ind w:left="357" w:firstLine="0"/>
        <w:jc w:val="both"/>
        <w:rPr>
          <w:sz w:val="24"/>
          <w:szCs w:val="24"/>
        </w:rPr>
      </w:pPr>
      <w:r w:rsidRPr="491E2222">
        <w:rPr>
          <w:sz w:val="24"/>
          <w:szCs w:val="24"/>
        </w:rPr>
        <w:t>JavaScript es un lenguaje de programación interpretado dialecto del estándar ECMAScript, se define como orientado a objetos, imperativo débilmente tipado, que se utiliza principalmente para crear páginas web dinámicas.</w:t>
      </w:r>
    </w:p>
    <w:p w14:paraId="2B507CC4" w14:textId="77777777" w:rsidR="00E901F9" w:rsidRDefault="00E901F9" w:rsidP="00E901F9">
      <w:pPr>
        <w:pStyle w:val="Textoindependienteprimerasangra2"/>
        <w:spacing w:after="240" w:line="360" w:lineRule="auto"/>
        <w:ind w:left="357" w:firstLine="0"/>
        <w:jc w:val="both"/>
        <w:rPr>
          <w:sz w:val="24"/>
          <w:szCs w:val="24"/>
        </w:rPr>
      </w:pPr>
      <w:r w:rsidRPr="491E2222">
        <w:rPr>
          <w:sz w:val="24"/>
          <w:szCs w:val="24"/>
        </w:rPr>
        <w:t xml:space="preserve">Se utiliza principalmente en su forma del lado del cliente, implementado como parte de un navegador web permitiendo mejoras en la interfaz de usuario y páginas web dinámicas. Ahora no solo se puede usar del lado del cliente sino también se puede usar del lado del servidor mediante el uso de librerías tales como </w:t>
      </w:r>
      <w:proofErr w:type="spellStart"/>
      <w:r w:rsidRPr="491E2222">
        <w:rPr>
          <w:sz w:val="24"/>
          <w:szCs w:val="24"/>
        </w:rPr>
        <w:t>NodeJs</w:t>
      </w:r>
      <w:proofErr w:type="spellEnd"/>
      <w:r w:rsidRPr="491E2222">
        <w:rPr>
          <w:sz w:val="24"/>
          <w:szCs w:val="24"/>
        </w:rPr>
        <w:t>.</w:t>
      </w:r>
    </w:p>
    <w:p w14:paraId="49CF2FB0" w14:textId="77777777" w:rsidR="00E901F9" w:rsidRDefault="00E901F9" w:rsidP="00E901F9">
      <w:pPr>
        <w:pStyle w:val="Textoindependienteprimerasangra2"/>
        <w:spacing w:after="240" w:line="360" w:lineRule="auto"/>
        <w:ind w:left="357" w:firstLine="0"/>
        <w:jc w:val="both"/>
        <w:rPr>
          <w:sz w:val="24"/>
          <w:szCs w:val="24"/>
        </w:rPr>
      </w:pPr>
      <w:r w:rsidRPr="7BFEED2B">
        <w:rPr>
          <w:sz w:val="24"/>
          <w:szCs w:val="24"/>
        </w:rPr>
        <w:t>JavaScript se diseñó con una sintaxis similar a lenguaje de programación C, aunque adopta nombres y convenciones del lenguaje de programación java. Sin embargo, Java y JavaScript tienen semánticas y propósitos diferentes</w:t>
      </w:r>
    </w:p>
    <w:p w14:paraId="2C654D87" w14:textId="77777777" w:rsidR="00E901F9" w:rsidRDefault="00E901F9" w:rsidP="00E901F9">
      <w:pPr>
        <w:spacing w:line="360" w:lineRule="auto"/>
        <w:ind w:left="720"/>
        <w:outlineLvl w:val="1"/>
        <w:rPr>
          <w:sz w:val="24"/>
          <w:szCs w:val="24"/>
        </w:rPr>
      </w:pPr>
    </w:p>
    <w:p w14:paraId="2247D2B3" w14:textId="77777777" w:rsidR="00E901F9" w:rsidRDefault="00E901F9" w:rsidP="00E901F9">
      <w:pPr>
        <w:keepNext/>
        <w:spacing w:line="360" w:lineRule="auto"/>
        <w:ind w:left="720"/>
        <w:jc w:val="center"/>
      </w:pPr>
      <w:r>
        <w:rPr>
          <w:noProof/>
          <w:lang w:val="en-US" w:eastAsia="en-US" w:bidi="ar-SA"/>
        </w:rPr>
        <w:lastRenderedPageBreak/>
        <w:drawing>
          <wp:inline distT="0" distB="0" distL="0" distR="0" wp14:anchorId="2E187C25" wp14:editId="7C5F570D">
            <wp:extent cx="1485900" cy="1914041"/>
            <wp:effectExtent l="0" t="0" r="0" b="0"/>
            <wp:docPr id="1887143261" name="Imagen 1887143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485900" cy="1914041"/>
                    </a:xfrm>
                    <a:prstGeom prst="rect">
                      <a:avLst/>
                    </a:prstGeom>
                  </pic:spPr>
                </pic:pic>
              </a:graphicData>
            </a:graphic>
          </wp:inline>
        </w:drawing>
      </w:r>
    </w:p>
    <w:p w14:paraId="455BFEAC" w14:textId="6FAB74E9" w:rsidR="00E901F9" w:rsidRDefault="00E901F9" w:rsidP="00E901F9">
      <w:pPr>
        <w:pStyle w:val="Descripcin"/>
      </w:pPr>
      <w:bookmarkStart w:id="79" w:name="_Toc29366405"/>
      <w:r>
        <w:t xml:space="preserve">Figura </w:t>
      </w:r>
      <w:r w:rsidR="00471E15">
        <w:fldChar w:fldCharType="begin"/>
      </w:r>
      <w:r w:rsidR="00471E15">
        <w:instrText xml:space="preserve"> SEQ Figura \* ARABIC </w:instrText>
      </w:r>
      <w:r w:rsidR="00471E15">
        <w:fldChar w:fldCharType="separate"/>
      </w:r>
      <w:r w:rsidR="00062B32">
        <w:rPr>
          <w:noProof/>
        </w:rPr>
        <w:t>6</w:t>
      </w:r>
      <w:r w:rsidR="00471E15">
        <w:rPr>
          <w:noProof/>
        </w:rPr>
        <w:fldChar w:fldCharType="end"/>
      </w:r>
      <w:r>
        <w:rPr>
          <w:noProof/>
        </w:rPr>
        <w:t xml:space="preserve">. </w:t>
      </w:r>
      <w:r w:rsidRPr="008A53D5">
        <w:rPr>
          <w:noProof/>
        </w:rPr>
        <w:t>Logo de CSS3</w:t>
      </w:r>
      <w:bookmarkEnd w:id="79"/>
    </w:p>
    <w:p w14:paraId="65CC8A0A" w14:textId="58A5B6F1" w:rsidR="00E901F9" w:rsidRPr="00E901F9" w:rsidRDefault="00E901F9" w:rsidP="00E901F9">
      <w:pPr>
        <w:pStyle w:val="Estilo2"/>
      </w:pPr>
      <w:bookmarkStart w:id="80" w:name="_Toc57658787"/>
      <w:r w:rsidRPr="00E901F9">
        <w:t>Librería JQUERY</w:t>
      </w:r>
      <w:bookmarkEnd w:id="80"/>
    </w:p>
    <w:p w14:paraId="72D88D01" w14:textId="77777777" w:rsidR="00E901F9" w:rsidRPr="00E901F9" w:rsidRDefault="00E901F9" w:rsidP="00E901F9">
      <w:pPr>
        <w:pStyle w:val="Textoindependienteprimerasangra2"/>
        <w:spacing w:after="240" w:line="360" w:lineRule="auto"/>
        <w:ind w:left="357" w:firstLine="0"/>
        <w:jc w:val="both"/>
        <w:rPr>
          <w:sz w:val="24"/>
          <w:szCs w:val="24"/>
        </w:rPr>
      </w:pPr>
      <w:r w:rsidRPr="7BFEED2B">
        <w:rPr>
          <w:sz w:val="24"/>
          <w:szCs w:val="24"/>
        </w:rPr>
        <w:t xml:space="preserve">Es una biblioteca multiplataforma de JavaScript creada por John </w:t>
      </w:r>
      <w:proofErr w:type="spellStart"/>
      <w:r w:rsidRPr="7BFEED2B">
        <w:rPr>
          <w:sz w:val="24"/>
          <w:szCs w:val="24"/>
        </w:rPr>
        <w:t>Resig</w:t>
      </w:r>
      <w:proofErr w:type="spellEnd"/>
      <w:r w:rsidRPr="7BFEED2B">
        <w:rPr>
          <w:sz w:val="24"/>
          <w:szCs w:val="24"/>
        </w:rPr>
        <w:t>, que permite simplificar la manera de interactuar con los documentos HTML, manipular el árbol DOM manejar eventos, desarrollar animaciones y agregar interacción con la técnica AJAX a páginas web</w:t>
      </w:r>
    </w:p>
    <w:p w14:paraId="78A6445D" w14:textId="77777777" w:rsidR="00E901F9" w:rsidRPr="00E901F9" w:rsidRDefault="00E901F9" w:rsidP="00E901F9">
      <w:pPr>
        <w:pStyle w:val="Textoindependienteprimerasangra2"/>
        <w:spacing w:after="240" w:line="360" w:lineRule="auto"/>
        <w:ind w:left="357" w:firstLine="0"/>
        <w:jc w:val="both"/>
        <w:rPr>
          <w:sz w:val="24"/>
          <w:szCs w:val="24"/>
        </w:rPr>
      </w:pPr>
      <w:r w:rsidRPr="7BFEED2B">
        <w:rPr>
          <w:sz w:val="24"/>
          <w:szCs w:val="24"/>
        </w:rPr>
        <w:t>Esta biblioteca es rápida, pequeña y rica de funciones. Hace que cosas como el desplazamiento y la manipulación de documentos HTML, el manejo de eventos, la animación y Ajax sean mucho más simples con una API fácil de usar que funciona en una multitud de navegadores. Con una combinación de versatilidad y extensibilidad.</w:t>
      </w:r>
    </w:p>
    <w:p w14:paraId="1D999E4C" w14:textId="77777777" w:rsidR="00E901F9" w:rsidRDefault="00E901F9" w:rsidP="00E901F9">
      <w:pPr>
        <w:spacing w:line="360" w:lineRule="auto"/>
        <w:ind w:left="1440"/>
        <w:outlineLvl w:val="1"/>
        <w:rPr>
          <w:sz w:val="24"/>
          <w:szCs w:val="24"/>
        </w:rPr>
      </w:pPr>
    </w:p>
    <w:p w14:paraId="2AEE1AB5" w14:textId="77777777" w:rsidR="00E901F9" w:rsidRDefault="00E901F9" w:rsidP="00E901F9">
      <w:pPr>
        <w:keepNext/>
        <w:spacing w:line="360" w:lineRule="auto"/>
        <w:ind w:left="1440"/>
        <w:jc w:val="center"/>
      </w:pPr>
      <w:r>
        <w:rPr>
          <w:noProof/>
          <w:lang w:val="en-US" w:eastAsia="en-US" w:bidi="ar-SA"/>
        </w:rPr>
        <w:drawing>
          <wp:inline distT="0" distB="0" distL="0" distR="0" wp14:anchorId="709B9617" wp14:editId="1BD9E0AD">
            <wp:extent cx="3823854" cy="1322416"/>
            <wp:effectExtent l="0" t="0" r="0" b="0"/>
            <wp:docPr id="541929197" name="Imagen 541929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3823854" cy="1322416"/>
                    </a:xfrm>
                    <a:prstGeom prst="rect">
                      <a:avLst/>
                    </a:prstGeom>
                  </pic:spPr>
                </pic:pic>
              </a:graphicData>
            </a:graphic>
          </wp:inline>
        </w:drawing>
      </w:r>
    </w:p>
    <w:p w14:paraId="295A7C7D" w14:textId="5E4A111E" w:rsidR="00E901F9" w:rsidRDefault="00E901F9" w:rsidP="00E901F9">
      <w:pPr>
        <w:pStyle w:val="Descripcin"/>
      </w:pPr>
      <w:bookmarkStart w:id="81" w:name="_Toc29366406"/>
      <w:r>
        <w:t xml:space="preserve">Figura </w:t>
      </w:r>
      <w:r w:rsidR="00471E15">
        <w:fldChar w:fldCharType="begin"/>
      </w:r>
      <w:r w:rsidR="00471E15">
        <w:instrText xml:space="preserve"> SEQ Figura \* ARABIC </w:instrText>
      </w:r>
      <w:r w:rsidR="00471E15">
        <w:fldChar w:fldCharType="separate"/>
      </w:r>
      <w:r w:rsidR="00062B32">
        <w:rPr>
          <w:noProof/>
        </w:rPr>
        <w:t>7</w:t>
      </w:r>
      <w:r w:rsidR="00471E15">
        <w:rPr>
          <w:noProof/>
        </w:rPr>
        <w:fldChar w:fldCharType="end"/>
      </w:r>
      <w:r>
        <w:t xml:space="preserve">. </w:t>
      </w:r>
      <w:r w:rsidRPr="00572E2D">
        <w:t xml:space="preserve">Logo de </w:t>
      </w:r>
      <w:proofErr w:type="spellStart"/>
      <w:r w:rsidRPr="00572E2D">
        <w:t>jquery</w:t>
      </w:r>
      <w:bookmarkEnd w:id="81"/>
      <w:proofErr w:type="spellEnd"/>
    </w:p>
    <w:p w14:paraId="54418CB5" w14:textId="3EA8FEEB" w:rsidR="00E901F9" w:rsidRPr="00E901F9" w:rsidRDefault="00E901F9" w:rsidP="00E901F9">
      <w:pPr>
        <w:pStyle w:val="Estilo2"/>
      </w:pPr>
      <w:bookmarkStart w:id="82" w:name="_Toc57658788"/>
      <w:r w:rsidRPr="00E901F9">
        <w:t>Técnicas y métodos AJAX</w:t>
      </w:r>
      <w:bookmarkEnd w:id="82"/>
    </w:p>
    <w:p w14:paraId="71BFD31E" w14:textId="3B814950" w:rsidR="00E901F9" w:rsidRDefault="00E901F9" w:rsidP="00E901F9">
      <w:pPr>
        <w:pStyle w:val="Textoindependienteprimerasangra2"/>
        <w:spacing w:after="240" w:line="360" w:lineRule="auto"/>
        <w:ind w:left="357" w:firstLine="0"/>
        <w:jc w:val="both"/>
        <w:rPr>
          <w:sz w:val="24"/>
          <w:szCs w:val="24"/>
        </w:rPr>
      </w:pPr>
      <w:r w:rsidRPr="7BFEED2B">
        <w:rPr>
          <w:sz w:val="24"/>
          <w:szCs w:val="24"/>
        </w:rPr>
        <w:t xml:space="preserve">Es una técnica de desarrollo web para crear aplicaciones interactivas o </w:t>
      </w:r>
      <w:r w:rsidR="0013145D" w:rsidRPr="7BFEED2B">
        <w:rPr>
          <w:sz w:val="24"/>
          <w:szCs w:val="24"/>
        </w:rPr>
        <w:t>RIA (</w:t>
      </w:r>
      <w:proofErr w:type="spellStart"/>
      <w:r w:rsidR="00B71270">
        <w:rPr>
          <w:sz w:val="24"/>
          <w:szCs w:val="24"/>
        </w:rPr>
        <w:t>Rich</w:t>
      </w:r>
      <w:proofErr w:type="spellEnd"/>
      <w:r w:rsidR="00B71270">
        <w:rPr>
          <w:sz w:val="24"/>
          <w:szCs w:val="24"/>
        </w:rPr>
        <w:t xml:space="preserve"> Internet </w:t>
      </w:r>
      <w:proofErr w:type="spellStart"/>
      <w:r w:rsidR="00B71270">
        <w:rPr>
          <w:sz w:val="24"/>
          <w:szCs w:val="24"/>
        </w:rPr>
        <w:t>A</w:t>
      </w:r>
      <w:r w:rsidRPr="7BFEED2B">
        <w:rPr>
          <w:sz w:val="24"/>
          <w:szCs w:val="24"/>
        </w:rPr>
        <w:t>pplications</w:t>
      </w:r>
      <w:proofErr w:type="spellEnd"/>
      <w:r w:rsidRPr="7BFEED2B">
        <w:rPr>
          <w:sz w:val="24"/>
          <w:szCs w:val="24"/>
        </w:rPr>
        <w:t>). Estas aplicaciones se ejecutan en el cliente, es decir, en el navegador de los usuarios, mientras se mantiene la comunicación asíncrona con el servidor en segundo plano. De esta forma es posible realizar cambios sobre las paginas sin necesidad de recargarlas, mejorando la interactividad, velocidad y usabilidad en las aplicaciones.</w:t>
      </w:r>
    </w:p>
    <w:p w14:paraId="67131E28" w14:textId="77777777" w:rsidR="00E901F9" w:rsidRDefault="00E901F9" w:rsidP="00E901F9">
      <w:pPr>
        <w:pStyle w:val="Textoindependienteprimerasangra2"/>
        <w:spacing w:after="240" w:line="360" w:lineRule="auto"/>
        <w:ind w:left="357" w:firstLine="0"/>
        <w:jc w:val="both"/>
        <w:rPr>
          <w:sz w:val="24"/>
          <w:szCs w:val="24"/>
        </w:rPr>
      </w:pPr>
      <w:r w:rsidRPr="7BFEED2B">
        <w:rPr>
          <w:sz w:val="24"/>
          <w:szCs w:val="24"/>
        </w:rPr>
        <w:lastRenderedPageBreak/>
        <w:t>Ajax es una tecnología asíncrona, en el sentido de que los datos adicionales se solicitan al servidor y se cargan en segundo plano sin interferir con la visualización ni el comportamiento de la página, aunque existe la posibilidad de configurar las peticiones como asíncronas de tal forma que la interactividad de la página se detiene hasta la espera de la respuesta por parte del servidor.</w:t>
      </w:r>
    </w:p>
    <w:p w14:paraId="3A802E48" w14:textId="77777777" w:rsidR="00E901F9" w:rsidRDefault="00E901F9" w:rsidP="00E901F9">
      <w:pPr>
        <w:keepNext/>
        <w:spacing w:line="360" w:lineRule="auto"/>
        <w:ind w:left="1440"/>
        <w:jc w:val="center"/>
      </w:pPr>
      <w:r>
        <w:rPr>
          <w:noProof/>
          <w:lang w:val="en-US" w:eastAsia="en-US" w:bidi="ar-SA"/>
        </w:rPr>
        <w:drawing>
          <wp:inline distT="0" distB="0" distL="0" distR="0" wp14:anchorId="108D0B1E" wp14:editId="0DF02F34">
            <wp:extent cx="2837918" cy="1276350"/>
            <wp:effectExtent l="0" t="0" r="0" b="0"/>
            <wp:docPr id="705962259" name="Imagen 70596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837918" cy="1276350"/>
                    </a:xfrm>
                    <a:prstGeom prst="rect">
                      <a:avLst/>
                    </a:prstGeom>
                  </pic:spPr>
                </pic:pic>
              </a:graphicData>
            </a:graphic>
          </wp:inline>
        </w:drawing>
      </w:r>
    </w:p>
    <w:p w14:paraId="6378D2E6" w14:textId="7A44027D" w:rsidR="00E901F9" w:rsidRDefault="00E901F9" w:rsidP="00E901F9">
      <w:pPr>
        <w:pStyle w:val="Descripcin"/>
      </w:pPr>
      <w:bookmarkStart w:id="83" w:name="_Toc29366407"/>
      <w:r>
        <w:t xml:space="preserve">Figura </w:t>
      </w:r>
      <w:r w:rsidR="00471E15">
        <w:fldChar w:fldCharType="begin"/>
      </w:r>
      <w:r w:rsidR="00471E15">
        <w:instrText xml:space="preserve"> SEQ Figura \* ARABIC </w:instrText>
      </w:r>
      <w:r w:rsidR="00471E15">
        <w:fldChar w:fldCharType="separate"/>
      </w:r>
      <w:r w:rsidR="00062B32">
        <w:rPr>
          <w:noProof/>
        </w:rPr>
        <w:t>8</w:t>
      </w:r>
      <w:r w:rsidR="00471E15">
        <w:rPr>
          <w:noProof/>
        </w:rPr>
        <w:fldChar w:fldCharType="end"/>
      </w:r>
      <w:r>
        <w:rPr>
          <w:noProof/>
        </w:rPr>
        <w:t xml:space="preserve">. </w:t>
      </w:r>
      <w:r w:rsidRPr="00623739">
        <w:rPr>
          <w:noProof/>
        </w:rPr>
        <w:t>Logo de ajax</w:t>
      </w:r>
      <w:bookmarkEnd w:id="83"/>
    </w:p>
    <w:p w14:paraId="66067682" w14:textId="2B1BF14D" w:rsidR="00E901F9" w:rsidRPr="00E901F9" w:rsidRDefault="00E901F9" w:rsidP="00E901F9">
      <w:pPr>
        <w:pStyle w:val="Estilo2"/>
      </w:pPr>
      <w:bookmarkStart w:id="84" w:name="_Toc57658789"/>
      <w:r w:rsidRPr="00E901F9">
        <w:t>Framework BOOTSTRAP</w:t>
      </w:r>
      <w:bookmarkEnd w:id="84"/>
    </w:p>
    <w:p w14:paraId="20FD5310" w14:textId="77777777" w:rsidR="00E901F9" w:rsidRPr="00E901F9" w:rsidRDefault="00E901F9" w:rsidP="00E901F9">
      <w:pPr>
        <w:pStyle w:val="Textoindependienteprimerasangra2"/>
        <w:spacing w:after="240" w:line="360" w:lineRule="auto"/>
        <w:ind w:left="357" w:firstLine="0"/>
        <w:jc w:val="both"/>
        <w:rPr>
          <w:sz w:val="24"/>
          <w:szCs w:val="24"/>
        </w:rPr>
      </w:pPr>
      <w:r w:rsidRPr="7BFEED2B">
        <w:rPr>
          <w:sz w:val="24"/>
          <w:szCs w:val="24"/>
        </w:rPr>
        <w:t xml:space="preserve">Bootstrap es una framework o conjunto de herramientas de código abierto para diseño de sitios y aplicaciones web. Contiene plantillas de diseño con tipografía, formularios y botones, cuadros, menús de navegaciones y otros elementos de diseño basados en HTML y CSS, así como extensiones de JavaScript adicionales. A diferencia de muchos </w:t>
      </w:r>
      <w:proofErr w:type="spellStart"/>
      <w:r w:rsidRPr="7BFEED2B">
        <w:rPr>
          <w:sz w:val="24"/>
          <w:szCs w:val="24"/>
        </w:rPr>
        <w:t>frameworks</w:t>
      </w:r>
      <w:proofErr w:type="spellEnd"/>
      <w:r w:rsidRPr="7BFEED2B">
        <w:rPr>
          <w:sz w:val="24"/>
          <w:szCs w:val="24"/>
        </w:rPr>
        <w:t xml:space="preserve"> web, solo se ocupa del desarrollo front-end.</w:t>
      </w:r>
    </w:p>
    <w:p w14:paraId="31685C03" w14:textId="63106DCD" w:rsidR="00E901F9" w:rsidRDefault="00E901F9" w:rsidP="00E901F9">
      <w:pPr>
        <w:pStyle w:val="Textoindependienteprimerasangra2"/>
        <w:spacing w:after="240" w:line="360" w:lineRule="auto"/>
        <w:ind w:left="357" w:firstLine="0"/>
        <w:jc w:val="both"/>
        <w:rPr>
          <w:sz w:val="24"/>
          <w:szCs w:val="24"/>
        </w:rPr>
      </w:pPr>
      <w:r w:rsidRPr="7BFEED2B">
        <w:rPr>
          <w:sz w:val="24"/>
          <w:szCs w:val="24"/>
        </w:rPr>
        <w:t xml:space="preserve">Inicialmente creado como una solución interna para </w:t>
      </w:r>
      <w:proofErr w:type="spellStart"/>
      <w:r w:rsidRPr="7BFEED2B">
        <w:rPr>
          <w:sz w:val="24"/>
          <w:szCs w:val="24"/>
        </w:rPr>
        <w:t>twitter</w:t>
      </w:r>
      <w:proofErr w:type="spellEnd"/>
      <w:r w:rsidRPr="7BFEED2B">
        <w:rPr>
          <w:sz w:val="24"/>
          <w:szCs w:val="24"/>
        </w:rPr>
        <w:t xml:space="preserve"> y posteriormente liberado al público en agosto del 2011 como proyecto Open Source en </w:t>
      </w:r>
      <w:r w:rsidR="0013145D" w:rsidRPr="7BFEED2B">
        <w:rPr>
          <w:sz w:val="24"/>
          <w:szCs w:val="24"/>
        </w:rPr>
        <w:t>GitHub</w:t>
      </w:r>
      <w:r w:rsidRPr="7BFEED2B">
        <w:rPr>
          <w:sz w:val="24"/>
          <w:szCs w:val="24"/>
        </w:rPr>
        <w:t>, en los meses siguientes a su liberación la comunidad apoyo activamente este proyecto hasta convertirlo en lo que es hoy “</w:t>
      </w:r>
      <w:proofErr w:type="spellStart"/>
      <w:r w:rsidRPr="7BFEED2B">
        <w:rPr>
          <w:sz w:val="24"/>
          <w:szCs w:val="24"/>
        </w:rPr>
        <w:t>the</w:t>
      </w:r>
      <w:proofErr w:type="spellEnd"/>
      <w:r w:rsidRPr="7BFEED2B">
        <w:rPr>
          <w:sz w:val="24"/>
          <w:szCs w:val="24"/>
        </w:rPr>
        <w:t xml:space="preserve"> </w:t>
      </w:r>
      <w:proofErr w:type="spellStart"/>
      <w:r w:rsidRPr="7BFEED2B">
        <w:rPr>
          <w:sz w:val="24"/>
          <w:szCs w:val="24"/>
        </w:rPr>
        <w:t>most</w:t>
      </w:r>
      <w:proofErr w:type="spellEnd"/>
      <w:r w:rsidRPr="7BFEED2B">
        <w:rPr>
          <w:sz w:val="24"/>
          <w:szCs w:val="24"/>
        </w:rPr>
        <w:t xml:space="preserve"> popular HTML, CSS, and JS framework </w:t>
      </w:r>
      <w:proofErr w:type="spellStart"/>
      <w:r w:rsidRPr="7BFEED2B">
        <w:rPr>
          <w:sz w:val="24"/>
          <w:szCs w:val="24"/>
        </w:rPr>
        <w:t>form</w:t>
      </w:r>
      <w:proofErr w:type="spellEnd"/>
      <w:r w:rsidRPr="7BFEED2B">
        <w:rPr>
          <w:sz w:val="24"/>
          <w:szCs w:val="24"/>
        </w:rPr>
        <w:t xml:space="preserve"> </w:t>
      </w:r>
      <w:proofErr w:type="spellStart"/>
      <w:r w:rsidRPr="7BFEED2B">
        <w:rPr>
          <w:sz w:val="24"/>
          <w:szCs w:val="24"/>
        </w:rPr>
        <w:t>developing</w:t>
      </w:r>
      <w:proofErr w:type="spellEnd"/>
      <w:r w:rsidRPr="7BFEED2B">
        <w:rPr>
          <w:sz w:val="24"/>
          <w:szCs w:val="24"/>
        </w:rPr>
        <w:t xml:space="preserve"> </w:t>
      </w:r>
      <w:proofErr w:type="spellStart"/>
      <w:r w:rsidRPr="7BFEED2B">
        <w:rPr>
          <w:sz w:val="24"/>
          <w:szCs w:val="24"/>
        </w:rPr>
        <w:t>responsive</w:t>
      </w:r>
      <w:proofErr w:type="spellEnd"/>
      <w:r w:rsidRPr="7BFEED2B">
        <w:rPr>
          <w:sz w:val="24"/>
          <w:szCs w:val="24"/>
        </w:rPr>
        <w:t xml:space="preserve">, </w:t>
      </w:r>
      <w:proofErr w:type="spellStart"/>
      <w:r w:rsidRPr="7BFEED2B">
        <w:rPr>
          <w:sz w:val="24"/>
          <w:szCs w:val="24"/>
        </w:rPr>
        <w:t>mobile</w:t>
      </w:r>
      <w:proofErr w:type="spellEnd"/>
      <w:r w:rsidRPr="7BFEED2B">
        <w:rPr>
          <w:sz w:val="24"/>
          <w:szCs w:val="24"/>
        </w:rPr>
        <w:t xml:space="preserve"> </w:t>
      </w:r>
      <w:proofErr w:type="spellStart"/>
      <w:r w:rsidRPr="7BFEED2B">
        <w:rPr>
          <w:sz w:val="24"/>
          <w:szCs w:val="24"/>
        </w:rPr>
        <w:t>first</w:t>
      </w:r>
      <w:proofErr w:type="spellEnd"/>
      <w:r w:rsidRPr="7BFEED2B">
        <w:rPr>
          <w:sz w:val="24"/>
          <w:szCs w:val="24"/>
        </w:rPr>
        <w:t xml:space="preserve"> </w:t>
      </w:r>
      <w:proofErr w:type="spellStart"/>
      <w:r w:rsidRPr="7BFEED2B">
        <w:rPr>
          <w:sz w:val="24"/>
          <w:szCs w:val="24"/>
        </w:rPr>
        <w:t>projects</w:t>
      </w:r>
      <w:proofErr w:type="spellEnd"/>
      <w:r w:rsidRPr="7BFEED2B">
        <w:rPr>
          <w:sz w:val="24"/>
          <w:szCs w:val="24"/>
        </w:rPr>
        <w:t xml:space="preserve"> </w:t>
      </w:r>
      <w:proofErr w:type="spellStart"/>
      <w:r w:rsidRPr="7BFEED2B">
        <w:rPr>
          <w:sz w:val="24"/>
          <w:szCs w:val="24"/>
        </w:rPr>
        <w:t>on</w:t>
      </w:r>
      <w:proofErr w:type="spellEnd"/>
      <w:r w:rsidRPr="7BFEED2B">
        <w:rPr>
          <w:sz w:val="24"/>
          <w:szCs w:val="24"/>
        </w:rPr>
        <w:t xml:space="preserve"> </w:t>
      </w:r>
      <w:proofErr w:type="spellStart"/>
      <w:r w:rsidRPr="7BFEED2B">
        <w:rPr>
          <w:sz w:val="24"/>
          <w:szCs w:val="24"/>
        </w:rPr>
        <w:t>the</w:t>
      </w:r>
      <w:proofErr w:type="spellEnd"/>
      <w:r w:rsidRPr="7BFEED2B">
        <w:rPr>
          <w:sz w:val="24"/>
          <w:szCs w:val="24"/>
        </w:rPr>
        <w:t xml:space="preserve"> web”</w:t>
      </w:r>
    </w:p>
    <w:p w14:paraId="0B9EB8B5" w14:textId="77777777" w:rsidR="00E901F9" w:rsidRDefault="00E901F9" w:rsidP="00E901F9">
      <w:pPr>
        <w:pStyle w:val="Textoindependienteprimerasangra2"/>
        <w:spacing w:after="240" w:line="360" w:lineRule="auto"/>
        <w:ind w:left="357" w:firstLine="0"/>
        <w:jc w:val="both"/>
        <w:rPr>
          <w:sz w:val="24"/>
          <w:szCs w:val="24"/>
        </w:rPr>
      </w:pPr>
      <w:r w:rsidRPr="7BFEED2B">
        <w:rPr>
          <w:sz w:val="24"/>
          <w:szCs w:val="24"/>
        </w:rPr>
        <w:t xml:space="preserve">Bootstrap es el segundo proyecto más destacado en </w:t>
      </w:r>
      <w:proofErr w:type="spellStart"/>
      <w:r w:rsidRPr="7BFEED2B">
        <w:rPr>
          <w:sz w:val="24"/>
          <w:szCs w:val="24"/>
        </w:rPr>
        <w:t>github</w:t>
      </w:r>
      <w:proofErr w:type="spellEnd"/>
      <w:r w:rsidRPr="7BFEED2B">
        <w:rPr>
          <w:sz w:val="24"/>
          <w:szCs w:val="24"/>
        </w:rPr>
        <w:t xml:space="preserve"> y es usado por la NASA y la MSNBC.</w:t>
      </w:r>
    </w:p>
    <w:p w14:paraId="6320B485" w14:textId="77777777" w:rsidR="00E901F9" w:rsidRDefault="00E901F9" w:rsidP="00E901F9">
      <w:pPr>
        <w:spacing w:line="360" w:lineRule="auto"/>
        <w:ind w:left="720"/>
        <w:outlineLvl w:val="1"/>
        <w:rPr>
          <w:sz w:val="24"/>
          <w:szCs w:val="24"/>
        </w:rPr>
      </w:pPr>
    </w:p>
    <w:p w14:paraId="695E5170" w14:textId="77777777" w:rsidR="00E901F9" w:rsidRDefault="00E901F9" w:rsidP="00E901F9">
      <w:pPr>
        <w:keepNext/>
        <w:spacing w:line="360" w:lineRule="auto"/>
        <w:ind w:left="720"/>
        <w:jc w:val="center"/>
      </w:pPr>
      <w:r>
        <w:rPr>
          <w:noProof/>
          <w:lang w:val="en-US" w:eastAsia="en-US" w:bidi="ar-SA"/>
        </w:rPr>
        <w:lastRenderedPageBreak/>
        <w:drawing>
          <wp:inline distT="0" distB="0" distL="0" distR="0" wp14:anchorId="524FA54C" wp14:editId="5485326B">
            <wp:extent cx="2305050" cy="1901666"/>
            <wp:effectExtent l="0" t="0" r="0" b="0"/>
            <wp:docPr id="254341031" name="Imagen 25434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305050" cy="1901666"/>
                    </a:xfrm>
                    <a:prstGeom prst="rect">
                      <a:avLst/>
                    </a:prstGeom>
                  </pic:spPr>
                </pic:pic>
              </a:graphicData>
            </a:graphic>
          </wp:inline>
        </w:drawing>
      </w:r>
    </w:p>
    <w:p w14:paraId="78BA3811" w14:textId="620D8E97" w:rsidR="00E901F9" w:rsidRDefault="00E901F9" w:rsidP="00E901F9">
      <w:pPr>
        <w:pStyle w:val="Descripcin"/>
      </w:pPr>
      <w:bookmarkStart w:id="85" w:name="_Toc29366408"/>
      <w:r>
        <w:t xml:space="preserve">Figura </w:t>
      </w:r>
      <w:r w:rsidR="00471E15">
        <w:fldChar w:fldCharType="begin"/>
      </w:r>
      <w:r w:rsidR="00471E15">
        <w:instrText xml:space="preserve"> SEQ Figura \* ARABIC </w:instrText>
      </w:r>
      <w:r w:rsidR="00471E15">
        <w:fldChar w:fldCharType="separate"/>
      </w:r>
      <w:r w:rsidR="00062B32">
        <w:rPr>
          <w:noProof/>
        </w:rPr>
        <w:t>9</w:t>
      </w:r>
      <w:r w:rsidR="00471E15">
        <w:rPr>
          <w:noProof/>
        </w:rPr>
        <w:fldChar w:fldCharType="end"/>
      </w:r>
      <w:r>
        <w:rPr>
          <w:noProof/>
        </w:rPr>
        <w:t xml:space="preserve">. </w:t>
      </w:r>
      <w:r w:rsidRPr="00B0458D">
        <w:rPr>
          <w:noProof/>
        </w:rPr>
        <w:t>Logo de Bootstrap</w:t>
      </w:r>
      <w:bookmarkEnd w:id="85"/>
    </w:p>
    <w:p w14:paraId="7D42A0E9" w14:textId="0F02911C" w:rsidR="00E901F9" w:rsidRPr="00E901F9" w:rsidRDefault="00E901F9" w:rsidP="00E901F9">
      <w:pPr>
        <w:pStyle w:val="Estilo2"/>
      </w:pPr>
      <w:bookmarkStart w:id="86" w:name="_Toc57658790"/>
      <w:r w:rsidRPr="00E901F9">
        <w:t>FileZilla</w:t>
      </w:r>
      <w:bookmarkEnd w:id="86"/>
    </w:p>
    <w:p w14:paraId="00241471" w14:textId="032E1056" w:rsidR="00E901F9" w:rsidRDefault="00E901F9" w:rsidP="00E901F9">
      <w:pPr>
        <w:pStyle w:val="Textoindependienteprimerasangra2"/>
        <w:spacing w:after="240" w:line="360" w:lineRule="auto"/>
        <w:ind w:left="357" w:firstLine="0"/>
        <w:jc w:val="both"/>
        <w:rPr>
          <w:sz w:val="24"/>
          <w:szCs w:val="24"/>
        </w:rPr>
      </w:pPr>
      <w:r w:rsidRPr="7BFEED2B">
        <w:rPr>
          <w:sz w:val="24"/>
          <w:szCs w:val="24"/>
        </w:rPr>
        <w:t>FileZilla es el nombre de un programa que sirve gestionar archivos alojadas en un hosting aprovechado protocolos FTP, lo qu</w:t>
      </w:r>
      <w:r w:rsidR="0013145D">
        <w:rPr>
          <w:sz w:val="24"/>
          <w:szCs w:val="24"/>
        </w:rPr>
        <w:t>e permite la descarga y el envío</w:t>
      </w:r>
      <w:r w:rsidRPr="7BFEED2B">
        <w:rPr>
          <w:sz w:val="24"/>
          <w:szCs w:val="24"/>
        </w:rPr>
        <w:t xml:space="preserve"> de archivos en forma segura sin perder tramos de la información en el traslado.</w:t>
      </w:r>
    </w:p>
    <w:p w14:paraId="7D77DC89" w14:textId="77777777" w:rsidR="00E901F9" w:rsidRDefault="00E901F9" w:rsidP="00E901F9">
      <w:pPr>
        <w:keepNext/>
        <w:spacing w:line="360" w:lineRule="auto"/>
        <w:ind w:left="720"/>
        <w:jc w:val="center"/>
      </w:pPr>
      <w:r>
        <w:rPr>
          <w:noProof/>
          <w:lang w:val="en-US" w:eastAsia="en-US" w:bidi="ar-SA"/>
        </w:rPr>
        <w:drawing>
          <wp:inline distT="0" distB="0" distL="0" distR="0" wp14:anchorId="14EC1C99" wp14:editId="4111D85F">
            <wp:extent cx="1962150" cy="1978233"/>
            <wp:effectExtent l="0" t="0" r="0" b="0"/>
            <wp:docPr id="668749614" name="Imagen 66874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1962150" cy="1978233"/>
                    </a:xfrm>
                    <a:prstGeom prst="rect">
                      <a:avLst/>
                    </a:prstGeom>
                  </pic:spPr>
                </pic:pic>
              </a:graphicData>
            </a:graphic>
          </wp:inline>
        </w:drawing>
      </w:r>
    </w:p>
    <w:p w14:paraId="0330E807" w14:textId="019BE705" w:rsidR="00E901F9" w:rsidRDefault="00E901F9" w:rsidP="00E901F9">
      <w:pPr>
        <w:pStyle w:val="Descripcin"/>
      </w:pPr>
      <w:bookmarkStart w:id="87" w:name="_Toc29366409"/>
      <w:r>
        <w:t xml:space="preserve">Figura </w:t>
      </w:r>
      <w:r w:rsidR="00471E15">
        <w:fldChar w:fldCharType="begin"/>
      </w:r>
      <w:r w:rsidR="00471E15">
        <w:instrText xml:space="preserve"> SEQ Figura \* ARABIC </w:instrText>
      </w:r>
      <w:r w:rsidR="00471E15">
        <w:fldChar w:fldCharType="separate"/>
      </w:r>
      <w:r w:rsidR="00062B32">
        <w:rPr>
          <w:noProof/>
        </w:rPr>
        <w:t>10</w:t>
      </w:r>
      <w:r w:rsidR="00471E15">
        <w:rPr>
          <w:noProof/>
        </w:rPr>
        <w:fldChar w:fldCharType="end"/>
      </w:r>
      <w:r>
        <w:rPr>
          <w:noProof/>
        </w:rPr>
        <w:t xml:space="preserve">. </w:t>
      </w:r>
      <w:r w:rsidRPr="002B72BA">
        <w:rPr>
          <w:noProof/>
        </w:rPr>
        <w:t>Logo de FileZilla</w:t>
      </w:r>
      <w:bookmarkEnd w:id="87"/>
    </w:p>
    <w:p w14:paraId="4C8628C0" w14:textId="2015D50F" w:rsidR="00E901F9" w:rsidRPr="00E901F9" w:rsidRDefault="00E901F9" w:rsidP="00E901F9">
      <w:pPr>
        <w:pStyle w:val="Estilo2"/>
      </w:pPr>
      <w:bookmarkStart w:id="88" w:name="_Toc57658791"/>
      <w:r w:rsidRPr="00E901F9">
        <w:t>CMS WordPress</w:t>
      </w:r>
      <w:bookmarkEnd w:id="88"/>
    </w:p>
    <w:p w14:paraId="51D62BD2" w14:textId="77777777" w:rsidR="00E901F9" w:rsidRDefault="00E901F9" w:rsidP="00E901F9">
      <w:pPr>
        <w:pStyle w:val="Textoindependienteprimerasangra2"/>
        <w:spacing w:after="240" w:line="360" w:lineRule="auto"/>
        <w:ind w:left="357" w:firstLine="0"/>
        <w:jc w:val="both"/>
        <w:rPr>
          <w:sz w:val="24"/>
          <w:szCs w:val="24"/>
        </w:rPr>
      </w:pPr>
      <w:r w:rsidRPr="7BFEED2B">
        <w:rPr>
          <w:sz w:val="24"/>
          <w:szCs w:val="24"/>
        </w:rPr>
        <w:t>Es un sistema de gestión de contenidos para páginas web. Es un software desarrollado para que cualquier usuario pueda administrar y gestionar contenidos de una web con la facilidad y sin conocimientos avanzados de programación.</w:t>
      </w:r>
    </w:p>
    <w:p w14:paraId="205C062F" w14:textId="77777777" w:rsidR="00E901F9" w:rsidRDefault="00E901F9" w:rsidP="00E901F9">
      <w:pPr>
        <w:pStyle w:val="Textoindependienteprimerasangra2"/>
        <w:spacing w:after="240" w:line="360" w:lineRule="auto"/>
        <w:ind w:left="357" w:firstLine="0"/>
        <w:jc w:val="both"/>
        <w:rPr>
          <w:sz w:val="24"/>
          <w:szCs w:val="24"/>
        </w:rPr>
      </w:pPr>
      <w:r w:rsidRPr="7BFEED2B">
        <w:rPr>
          <w:sz w:val="24"/>
          <w:szCs w:val="24"/>
        </w:rPr>
        <w:t>Permite crear un entorno de trabajo para la creación y administración de contenidos, principalmente páginas web, por parte de los administradores, editores, participantes y además usuarios.</w:t>
      </w:r>
    </w:p>
    <w:p w14:paraId="05660C53" w14:textId="77777777" w:rsidR="00E901F9" w:rsidRDefault="00E901F9" w:rsidP="00E901F9">
      <w:pPr>
        <w:pStyle w:val="Textoindependienteprimerasangra2"/>
        <w:spacing w:after="240" w:line="360" w:lineRule="auto"/>
        <w:ind w:left="357" w:firstLine="0"/>
        <w:jc w:val="both"/>
        <w:rPr>
          <w:sz w:val="24"/>
          <w:szCs w:val="24"/>
        </w:rPr>
      </w:pPr>
      <w:r w:rsidRPr="7BFEED2B">
        <w:rPr>
          <w:sz w:val="24"/>
          <w:szCs w:val="24"/>
        </w:rPr>
        <w:t xml:space="preserve">Cuenta con una interfaz que controla una o varias bases de datos donde se aloja el contenido del sitio web. El sistema permite manejar de manera independiente del contenido y el </w:t>
      </w:r>
      <w:r w:rsidRPr="7BFEED2B">
        <w:rPr>
          <w:sz w:val="24"/>
          <w:szCs w:val="24"/>
        </w:rPr>
        <w:lastRenderedPageBreak/>
        <w:t>diseño, así, es posible manejar el contenido y darle en cualquier momento un diseño distinto al sitio web sin tener que darle formato al contenido de nuevo.</w:t>
      </w:r>
    </w:p>
    <w:p w14:paraId="36F37810" w14:textId="2974ABE7" w:rsidR="00E901F9" w:rsidRPr="00E901F9" w:rsidRDefault="00E901F9" w:rsidP="00E901F9">
      <w:pPr>
        <w:pStyle w:val="Estilo2"/>
      </w:pPr>
      <w:bookmarkStart w:id="89" w:name="_Toc57658792"/>
      <w:r w:rsidRPr="00E901F9">
        <w:t>SUNAT</w:t>
      </w:r>
      <w:bookmarkEnd w:id="89"/>
    </w:p>
    <w:p w14:paraId="3551C239" w14:textId="77777777" w:rsidR="00E901F9" w:rsidRDefault="00E901F9" w:rsidP="00E901F9">
      <w:pPr>
        <w:pStyle w:val="Textoindependienteprimerasangra2"/>
        <w:spacing w:after="240" w:line="360" w:lineRule="auto"/>
        <w:ind w:left="357" w:firstLine="0"/>
        <w:jc w:val="both"/>
        <w:rPr>
          <w:sz w:val="24"/>
          <w:szCs w:val="24"/>
        </w:rPr>
      </w:pPr>
      <w:r w:rsidRPr="7BFEED2B">
        <w:rPr>
          <w:sz w:val="24"/>
          <w:szCs w:val="24"/>
        </w:rPr>
        <w:t>Es la superintendencia nacional de aduanas y de administración tributaria, de acuerdo a su ley de creación No 24829. Es un organismo técnico especializado adscrito al ministerio de economía y finanzas, cuenta con personería jurídica de derecho público, con patrimonio propio y goza de autonomía funcional, técnica, económica, financiera, presupuestal y administrativa, que tiene como funciones y facultades y atribuciones de administrar los tributos del gobierno nacional( con excepción de las municipalidades) y facilitando el comercio exterior promoviendo el cumplimiento tributario y aduanero mediante el uso de la tecnología y el fortalecimiento de la conciencia tributaria. Trabajando con un equipo humano integro, unificado, competente y comprometido con el país para brindar un servicio de excelencia.</w:t>
      </w:r>
    </w:p>
    <w:p w14:paraId="1C94D854" w14:textId="7934FF99" w:rsidR="00E901F9" w:rsidRPr="00E901F9" w:rsidRDefault="00476DDD" w:rsidP="00E901F9">
      <w:pPr>
        <w:pStyle w:val="Estilo2"/>
      </w:pPr>
      <w:bookmarkStart w:id="90" w:name="_Toc57658793"/>
      <w:r>
        <w:t>Facturación e</w:t>
      </w:r>
      <w:r w:rsidR="00E901F9" w:rsidRPr="00E901F9">
        <w:t>lectrónica</w:t>
      </w:r>
      <w:bookmarkEnd w:id="90"/>
    </w:p>
    <w:p w14:paraId="153BDD45" w14:textId="77777777" w:rsidR="00E901F9" w:rsidRDefault="00E901F9" w:rsidP="00E901F9">
      <w:pPr>
        <w:pStyle w:val="Textoindependienteprimerasangra2"/>
        <w:spacing w:after="240" w:line="360" w:lineRule="auto"/>
        <w:ind w:left="357" w:firstLine="0"/>
        <w:jc w:val="both"/>
        <w:rPr>
          <w:sz w:val="24"/>
          <w:szCs w:val="24"/>
        </w:rPr>
      </w:pPr>
      <w:r w:rsidRPr="7BFEED2B">
        <w:rPr>
          <w:sz w:val="24"/>
          <w:szCs w:val="24"/>
        </w:rPr>
        <w:t>Es el tipo de comprobante de pago denominado factura, emitido a través del sistema de emisión electrónica desarrollado desde los sistemas del contribuyente. Mediante el sistema de emisión electrónica, se emiten también las notas de débito y crédito vinculados a la facturación electrónica. Teniendo las siguientes características.</w:t>
      </w:r>
    </w:p>
    <w:p w14:paraId="34A44FDF" w14:textId="77777777" w:rsidR="00E901F9" w:rsidRDefault="00E901F9" w:rsidP="00476DDD">
      <w:pPr>
        <w:pStyle w:val="Estiloparrafo"/>
        <w:jc w:val="both"/>
      </w:pPr>
      <w:r w:rsidRPr="7BFEED2B">
        <w:t>La emisión se realiza desde los sistemas desarrollados por el contribuyente</w:t>
      </w:r>
    </w:p>
    <w:p w14:paraId="1E98F382" w14:textId="77777777" w:rsidR="00E901F9" w:rsidRDefault="00E901F9" w:rsidP="00476DDD">
      <w:pPr>
        <w:pStyle w:val="Estiloparrafo"/>
        <w:jc w:val="both"/>
        <w:rPr>
          <w:szCs w:val="24"/>
        </w:rPr>
      </w:pPr>
      <w:r w:rsidRPr="7BFEED2B">
        <w:rPr>
          <w:szCs w:val="24"/>
        </w:rPr>
        <w:t>Es un documento electrónico que tiene todos los efectos tributarios del tipo de comprobante de pago (sustenta costos, gastos, crédito fiscal y para efectos tributarios).</w:t>
      </w:r>
    </w:p>
    <w:p w14:paraId="6CC27F5E" w14:textId="77777777" w:rsidR="00E901F9" w:rsidRDefault="00E901F9" w:rsidP="00476DDD">
      <w:pPr>
        <w:pStyle w:val="Estiloparrafo"/>
        <w:jc w:val="both"/>
        <w:rPr>
          <w:szCs w:val="24"/>
        </w:rPr>
      </w:pPr>
      <w:r w:rsidRPr="7BFEED2B">
        <w:rPr>
          <w:szCs w:val="24"/>
        </w:rPr>
        <w:t>La numeración es correlativa, comienza en 1 y es independiente a la numeración de la factura física.</w:t>
      </w:r>
    </w:p>
    <w:p w14:paraId="7C9D1B60" w14:textId="77777777" w:rsidR="00E901F9" w:rsidRDefault="00E901F9" w:rsidP="00476DDD">
      <w:pPr>
        <w:pStyle w:val="Estiloparrafo"/>
        <w:jc w:val="both"/>
        <w:rPr>
          <w:szCs w:val="24"/>
        </w:rPr>
      </w:pPr>
      <w:r w:rsidRPr="7BFEED2B">
        <w:rPr>
          <w:szCs w:val="24"/>
        </w:rPr>
        <w:t>Se emite a favor del adquiriente que cuente con RUC salvo en el caso de las facturas electrónicas emitidas a sujetos no domiciliados por las operaciones de exportación</w:t>
      </w:r>
    </w:p>
    <w:p w14:paraId="3230372C" w14:textId="77777777" w:rsidR="00E901F9" w:rsidRDefault="00E901F9" w:rsidP="00476DDD">
      <w:pPr>
        <w:pStyle w:val="Estiloparrafo"/>
        <w:jc w:val="both"/>
        <w:rPr>
          <w:szCs w:val="24"/>
        </w:rPr>
      </w:pPr>
      <w:r w:rsidRPr="7BFEED2B">
        <w:rPr>
          <w:szCs w:val="24"/>
        </w:rPr>
        <w:t>Se puede utilizar para sustentar el traslado de bienes.</w:t>
      </w:r>
    </w:p>
    <w:p w14:paraId="7EC17237" w14:textId="77777777" w:rsidR="00E901F9" w:rsidRDefault="00E901F9" w:rsidP="00476DDD">
      <w:pPr>
        <w:pStyle w:val="Estiloparrafo"/>
        <w:jc w:val="both"/>
        <w:rPr>
          <w:szCs w:val="24"/>
        </w:rPr>
      </w:pPr>
      <w:r w:rsidRPr="7BFEED2B">
        <w:rPr>
          <w:szCs w:val="24"/>
        </w:rPr>
        <w:t>La autenticidad de los documentos electrónicos emitidos dese los sistemas del contribuyente se puede consultar en el portal de la SUNAT</w:t>
      </w:r>
    </w:p>
    <w:p w14:paraId="42A695BB" w14:textId="77777777" w:rsidR="00E901F9" w:rsidRDefault="00E901F9" w:rsidP="00E901F9">
      <w:pPr>
        <w:keepNext/>
        <w:spacing w:line="360" w:lineRule="auto"/>
        <w:ind w:left="1080"/>
        <w:jc w:val="center"/>
      </w:pPr>
      <w:r>
        <w:rPr>
          <w:noProof/>
          <w:lang w:val="en-US" w:eastAsia="en-US" w:bidi="ar-SA"/>
        </w:rPr>
        <w:lastRenderedPageBreak/>
        <w:drawing>
          <wp:inline distT="0" distB="0" distL="0" distR="0" wp14:anchorId="64A69697" wp14:editId="65EC1624">
            <wp:extent cx="3588926" cy="1006312"/>
            <wp:effectExtent l="0" t="0" r="0" b="0"/>
            <wp:docPr id="486271591" name="Imagen 48627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rcRect t="14285" b="10714"/>
                    <a:stretch>
                      <a:fillRect/>
                    </a:stretch>
                  </pic:blipFill>
                  <pic:spPr>
                    <a:xfrm>
                      <a:off x="0" y="0"/>
                      <a:ext cx="3588926" cy="1006312"/>
                    </a:xfrm>
                    <a:prstGeom prst="rect">
                      <a:avLst/>
                    </a:prstGeom>
                  </pic:spPr>
                </pic:pic>
              </a:graphicData>
            </a:graphic>
          </wp:inline>
        </w:drawing>
      </w:r>
    </w:p>
    <w:p w14:paraId="5E47A303" w14:textId="60246E3F" w:rsidR="00E901F9" w:rsidRDefault="00E901F9" w:rsidP="00E901F9">
      <w:pPr>
        <w:pStyle w:val="Descripcin"/>
      </w:pPr>
      <w:bookmarkStart w:id="91" w:name="_Toc29366410"/>
      <w:r>
        <w:t xml:space="preserve">Figura </w:t>
      </w:r>
      <w:r w:rsidR="00471E15">
        <w:fldChar w:fldCharType="begin"/>
      </w:r>
      <w:r w:rsidR="00471E15">
        <w:instrText xml:space="preserve"> SEQ Figura \* ARABIC </w:instrText>
      </w:r>
      <w:r w:rsidR="00471E15">
        <w:fldChar w:fldCharType="separate"/>
      </w:r>
      <w:r w:rsidR="00062B32">
        <w:rPr>
          <w:noProof/>
        </w:rPr>
        <w:t>11</w:t>
      </w:r>
      <w:r w:rsidR="00471E15">
        <w:rPr>
          <w:noProof/>
        </w:rPr>
        <w:fldChar w:fldCharType="end"/>
      </w:r>
      <w:r>
        <w:rPr>
          <w:noProof/>
        </w:rPr>
        <w:t xml:space="preserve">. </w:t>
      </w:r>
      <w:r w:rsidRPr="00031950">
        <w:rPr>
          <w:noProof/>
        </w:rPr>
        <w:t>Logo de la SUNAT</w:t>
      </w:r>
      <w:bookmarkEnd w:id="91"/>
    </w:p>
    <w:p w14:paraId="3023D9D5" w14:textId="7A99FE0B" w:rsidR="00E901F9" w:rsidRPr="00E901F9" w:rsidRDefault="00E901F9" w:rsidP="00E901F9">
      <w:pPr>
        <w:pStyle w:val="Estilo2"/>
      </w:pPr>
      <w:bookmarkStart w:id="92" w:name="_Toc57658794"/>
      <w:r w:rsidRPr="00E901F9">
        <w:t>Certificado Digital</w:t>
      </w:r>
      <w:bookmarkEnd w:id="92"/>
    </w:p>
    <w:p w14:paraId="6A68866F" w14:textId="77777777" w:rsidR="00E901F9" w:rsidRPr="00E901F9" w:rsidRDefault="00E901F9" w:rsidP="00E901F9">
      <w:pPr>
        <w:pStyle w:val="Textoindependienteprimerasangra2"/>
        <w:spacing w:after="240" w:line="360" w:lineRule="auto"/>
        <w:ind w:left="357" w:firstLine="0"/>
        <w:jc w:val="both"/>
        <w:rPr>
          <w:sz w:val="24"/>
          <w:szCs w:val="24"/>
        </w:rPr>
      </w:pPr>
      <w:r w:rsidRPr="7BFEED2B">
        <w:rPr>
          <w:sz w:val="24"/>
          <w:szCs w:val="24"/>
        </w:rPr>
        <w:t>Es un documento electrónico firmado también electrónicamente por una entidad certificadora, que acredita la identidad del titular y asocia dicha entidad con un par de claves, una publica y otra privada (solo en poder del titular)</w:t>
      </w:r>
    </w:p>
    <w:p w14:paraId="46FA4A28" w14:textId="77777777" w:rsidR="00E901F9" w:rsidRDefault="00E901F9" w:rsidP="00E901F9">
      <w:pPr>
        <w:pStyle w:val="Textoindependienteprimerasangra2"/>
        <w:spacing w:after="240" w:line="360" w:lineRule="auto"/>
        <w:ind w:left="357" w:firstLine="0"/>
        <w:jc w:val="both"/>
        <w:rPr>
          <w:sz w:val="24"/>
          <w:szCs w:val="24"/>
        </w:rPr>
      </w:pPr>
      <w:r w:rsidRPr="7BFEED2B">
        <w:rPr>
          <w:sz w:val="24"/>
          <w:szCs w:val="24"/>
        </w:rPr>
        <w:t>La posesión de un certificado digital nos permitirá establecer comunicaciones seguras con las administraciones públicas que desarrollen servicios a través de internet mediante el uso de la firma digital. De esta manera podremos realizar multitud de tramites sin necesidad de desplazarnos a las oficinas de la administración correspondiente</w:t>
      </w:r>
    </w:p>
    <w:p w14:paraId="0AFBC7B6" w14:textId="2560CCF6" w:rsidR="00E901F9" w:rsidRPr="00E901F9" w:rsidRDefault="00E901F9" w:rsidP="00E901F9">
      <w:pPr>
        <w:pStyle w:val="Estilo2"/>
      </w:pPr>
      <w:bookmarkStart w:id="93" w:name="_Toc57658795"/>
      <w:r w:rsidRPr="00E901F9">
        <w:t>Montadores de servidores web XAMPP y LARAGON</w:t>
      </w:r>
      <w:bookmarkEnd w:id="93"/>
    </w:p>
    <w:p w14:paraId="78294929" w14:textId="6BD5646E" w:rsidR="00E901F9" w:rsidRDefault="00E901F9" w:rsidP="00E901F9">
      <w:pPr>
        <w:pStyle w:val="Textoindependienteprimerasangra2"/>
        <w:spacing w:after="240" w:line="360" w:lineRule="auto"/>
        <w:ind w:left="357" w:firstLine="0"/>
        <w:jc w:val="both"/>
        <w:rPr>
          <w:sz w:val="24"/>
          <w:szCs w:val="24"/>
        </w:rPr>
      </w:pPr>
      <w:r w:rsidRPr="1655B183">
        <w:rPr>
          <w:sz w:val="24"/>
          <w:szCs w:val="24"/>
        </w:rPr>
        <w:t>Son paquetes de software, consiste principalmente en el sistem</w:t>
      </w:r>
      <w:r w:rsidR="00476DDD">
        <w:rPr>
          <w:sz w:val="24"/>
          <w:szCs w:val="24"/>
        </w:rPr>
        <w:t xml:space="preserve">a de gestión de bases de datos </w:t>
      </w:r>
      <w:proofErr w:type="spellStart"/>
      <w:r w:rsidR="00476DDD">
        <w:rPr>
          <w:sz w:val="24"/>
          <w:szCs w:val="24"/>
        </w:rPr>
        <w:t>M</w:t>
      </w:r>
      <w:r w:rsidRPr="1655B183">
        <w:rPr>
          <w:sz w:val="24"/>
          <w:szCs w:val="24"/>
        </w:rPr>
        <w:t>y</w:t>
      </w:r>
      <w:r w:rsidR="00476DDD">
        <w:rPr>
          <w:sz w:val="24"/>
          <w:szCs w:val="24"/>
        </w:rPr>
        <w:t>S</w:t>
      </w:r>
      <w:r w:rsidRPr="1655B183">
        <w:rPr>
          <w:sz w:val="24"/>
          <w:szCs w:val="24"/>
        </w:rPr>
        <w:t>ql</w:t>
      </w:r>
      <w:proofErr w:type="spellEnd"/>
      <w:r w:rsidRPr="1655B183">
        <w:rPr>
          <w:sz w:val="24"/>
          <w:szCs w:val="24"/>
        </w:rPr>
        <w:t xml:space="preserve">, servidor apache </w:t>
      </w:r>
      <w:r w:rsidR="00476DDD">
        <w:rPr>
          <w:sz w:val="24"/>
          <w:szCs w:val="24"/>
        </w:rPr>
        <w:t>e</w:t>
      </w:r>
      <w:r w:rsidRPr="1655B183">
        <w:rPr>
          <w:sz w:val="24"/>
          <w:szCs w:val="24"/>
        </w:rPr>
        <w:t xml:space="preserve"> </w:t>
      </w:r>
      <w:r w:rsidR="0013145D" w:rsidRPr="1655B183">
        <w:rPr>
          <w:sz w:val="24"/>
          <w:szCs w:val="24"/>
        </w:rPr>
        <w:t>intérpretes</w:t>
      </w:r>
      <w:r w:rsidRPr="1655B183">
        <w:rPr>
          <w:sz w:val="24"/>
          <w:szCs w:val="24"/>
        </w:rPr>
        <w:t xml:space="preserve"> para lenguajes de script </w:t>
      </w:r>
      <w:r w:rsidR="006209D7">
        <w:rPr>
          <w:sz w:val="24"/>
          <w:szCs w:val="24"/>
        </w:rPr>
        <w:t>PHP</w:t>
      </w:r>
      <w:r w:rsidRPr="1655B183">
        <w:rPr>
          <w:sz w:val="24"/>
          <w:szCs w:val="24"/>
        </w:rPr>
        <w:t xml:space="preserve"> y PERL.</w:t>
      </w:r>
    </w:p>
    <w:p w14:paraId="62E8A500" w14:textId="77777777" w:rsidR="00E901F9" w:rsidRDefault="00E901F9" w:rsidP="00E901F9">
      <w:pPr>
        <w:pStyle w:val="Textoindependienteprimerasangra2"/>
        <w:spacing w:after="240" w:line="360" w:lineRule="auto"/>
        <w:ind w:left="357" w:firstLine="0"/>
        <w:jc w:val="both"/>
        <w:rPr>
          <w:sz w:val="24"/>
          <w:szCs w:val="24"/>
        </w:rPr>
      </w:pPr>
      <w:r w:rsidRPr="7BFEED2B">
        <w:rPr>
          <w:sz w:val="24"/>
          <w:szCs w:val="24"/>
        </w:rPr>
        <w:t>Simulan que un computador se comporte como un servidor web ofreciendo los mismos servicios.</w:t>
      </w:r>
    </w:p>
    <w:p w14:paraId="120EDBA0" w14:textId="66CB6B1D" w:rsidR="00E901F9" w:rsidRPr="00E901F9" w:rsidRDefault="00E901F9" w:rsidP="00E901F9">
      <w:pPr>
        <w:pStyle w:val="Estilo2"/>
      </w:pPr>
      <w:bookmarkStart w:id="94" w:name="_Toc57658796"/>
      <w:r w:rsidRPr="00E901F9">
        <w:t>Arquitectura SOA</w:t>
      </w:r>
      <w:bookmarkEnd w:id="94"/>
    </w:p>
    <w:p w14:paraId="5F0C4ECF" w14:textId="77777777" w:rsidR="00E901F9" w:rsidRDefault="00E901F9" w:rsidP="00E901F9">
      <w:pPr>
        <w:pStyle w:val="Textoindependienteprimerasangra2"/>
        <w:spacing w:after="240" w:line="360" w:lineRule="auto"/>
        <w:ind w:left="357" w:firstLine="0"/>
        <w:jc w:val="both"/>
        <w:rPr>
          <w:sz w:val="24"/>
          <w:szCs w:val="24"/>
        </w:rPr>
      </w:pPr>
      <w:r w:rsidRPr="1655B183">
        <w:rPr>
          <w:sz w:val="24"/>
          <w:szCs w:val="24"/>
        </w:rPr>
        <w:t>Es una Arquitectura Orientada a Servicios (SOA), es un concepto de arquitectura de software que define la utilización de servicios para dar soporte a ciertos requisitos del negocio. Esta arquitectura permite crear sistemas altamente escalables, que pueden ayudar a las organizaciones a impulsar el rendimiento y, al mismo tiempo reducir costos de TI y mejorar la flexibilidad en los procesos del negocio.</w:t>
      </w:r>
    </w:p>
    <w:p w14:paraId="76383230" w14:textId="77777777" w:rsidR="00E901F9" w:rsidRDefault="00E901F9" w:rsidP="00E901F9">
      <w:pPr>
        <w:pStyle w:val="Textoindependienteprimerasangra2"/>
        <w:spacing w:after="240" w:line="360" w:lineRule="auto"/>
        <w:ind w:left="357" w:firstLine="0"/>
        <w:jc w:val="both"/>
        <w:rPr>
          <w:sz w:val="24"/>
          <w:szCs w:val="24"/>
        </w:rPr>
      </w:pPr>
      <w:r w:rsidRPr="1655B183">
        <w:rPr>
          <w:sz w:val="24"/>
          <w:szCs w:val="24"/>
        </w:rPr>
        <w:t>SOA proporciona una metodología y un marco de trabajo para documentar las capacidades de negocio y da soporte a las actividades de integración y consolidación de los datos de cualquier organización.</w:t>
      </w:r>
    </w:p>
    <w:p w14:paraId="64EA5738" w14:textId="77777777" w:rsidR="00E901F9" w:rsidRDefault="00E901F9" w:rsidP="00E901F9">
      <w:pPr>
        <w:pStyle w:val="Textoindependienteprimerasangra2"/>
        <w:spacing w:after="240" w:line="360" w:lineRule="auto"/>
        <w:ind w:left="357" w:firstLine="0"/>
        <w:jc w:val="both"/>
        <w:rPr>
          <w:sz w:val="24"/>
          <w:szCs w:val="24"/>
        </w:rPr>
      </w:pPr>
      <w:r w:rsidRPr="1655B183">
        <w:rPr>
          <w:sz w:val="24"/>
          <w:szCs w:val="24"/>
        </w:rPr>
        <w:t>SOA define las siguientes capas de software:</w:t>
      </w:r>
    </w:p>
    <w:p w14:paraId="0D20DBE2" w14:textId="77777777" w:rsidR="00E901F9" w:rsidRDefault="00E901F9" w:rsidP="00476DDD">
      <w:pPr>
        <w:pStyle w:val="Estiloparrafo"/>
        <w:jc w:val="both"/>
      </w:pPr>
      <w:r w:rsidRPr="1655B183">
        <w:lastRenderedPageBreak/>
        <w:t>Aplicaciones básicas</w:t>
      </w:r>
    </w:p>
    <w:p w14:paraId="40A02D17" w14:textId="77777777" w:rsidR="00E901F9" w:rsidRDefault="00E901F9" w:rsidP="00476DDD">
      <w:pPr>
        <w:pStyle w:val="Estiloparrafo"/>
        <w:jc w:val="both"/>
      </w:pPr>
      <w:r w:rsidRPr="1655B183">
        <w:t>De exposición de funcionalidades</w:t>
      </w:r>
    </w:p>
    <w:p w14:paraId="5BEEA9D7" w14:textId="77777777" w:rsidR="00E901F9" w:rsidRDefault="00E901F9" w:rsidP="00476DDD">
      <w:pPr>
        <w:pStyle w:val="Estiloparrafo"/>
        <w:jc w:val="both"/>
      </w:pPr>
      <w:r w:rsidRPr="1655B183">
        <w:t>De integración de servicios</w:t>
      </w:r>
    </w:p>
    <w:p w14:paraId="6DF678D1" w14:textId="77777777" w:rsidR="00E901F9" w:rsidRDefault="00E901F9" w:rsidP="00476DDD">
      <w:pPr>
        <w:pStyle w:val="Estiloparrafo"/>
        <w:jc w:val="both"/>
      </w:pPr>
      <w:r w:rsidRPr="1655B183">
        <w:t>De composición de procesos</w:t>
      </w:r>
    </w:p>
    <w:p w14:paraId="2385D05B" w14:textId="77777777" w:rsidR="00E901F9" w:rsidRDefault="00E901F9" w:rsidP="00476DDD">
      <w:pPr>
        <w:pStyle w:val="Estiloparrafo"/>
        <w:jc w:val="both"/>
      </w:pPr>
      <w:r w:rsidRPr="7BFEED2B">
        <w:t>De entrega</w:t>
      </w:r>
    </w:p>
    <w:p w14:paraId="5F96F239" w14:textId="396916E6" w:rsidR="00E901F9" w:rsidRPr="00E901F9" w:rsidRDefault="00E901F9" w:rsidP="00E901F9">
      <w:pPr>
        <w:pStyle w:val="Estilo2"/>
      </w:pPr>
      <w:bookmarkStart w:id="95" w:name="_Toc57658797"/>
      <w:r w:rsidRPr="00E901F9">
        <w:t>Protocolo de Intercambio de datos SOAP</w:t>
      </w:r>
      <w:bookmarkEnd w:id="95"/>
    </w:p>
    <w:p w14:paraId="3CD75344" w14:textId="30B124E1" w:rsidR="00E901F9" w:rsidRDefault="00E901F9" w:rsidP="00E901F9">
      <w:pPr>
        <w:pStyle w:val="Textoindependienteprimerasangra2"/>
        <w:spacing w:after="240" w:line="360" w:lineRule="auto"/>
        <w:ind w:left="357" w:firstLine="0"/>
        <w:jc w:val="both"/>
        <w:rPr>
          <w:sz w:val="24"/>
          <w:szCs w:val="24"/>
        </w:rPr>
      </w:pPr>
      <w:r w:rsidRPr="1655B183">
        <w:rPr>
          <w:sz w:val="24"/>
          <w:szCs w:val="24"/>
        </w:rPr>
        <w:t xml:space="preserve"> Es un protocolo estándar que define como dos objetos en diferentes procesos pueden comunicarse por medio de intercambio de datos XML. Este protocolo der</w:t>
      </w:r>
      <w:r w:rsidR="0013145D">
        <w:rPr>
          <w:sz w:val="24"/>
          <w:szCs w:val="24"/>
        </w:rPr>
        <w:t xml:space="preserve">iva de un protocolo creado por Dave </w:t>
      </w:r>
      <w:proofErr w:type="spellStart"/>
      <w:r w:rsidR="0013145D">
        <w:rPr>
          <w:sz w:val="24"/>
          <w:szCs w:val="24"/>
        </w:rPr>
        <w:t>W</w:t>
      </w:r>
      <w:r w:rsidRPr="1655B183">
        <w:rPr>
          <w:sz w:val="24"/>
          <w:szCs w:val="24"/>
        </w:rPr>
        <w:t>iner</w:t>
      </w:r>
      <w:proofErr w:type="spellEnd"/>
      <w:r w:rsidRPr="1655B183">
        <w:rPr>
          <w:sz w:val="24"/>
          <w:szCs w:val="24"/>
        </w:rPr>
        <w:t xml:space="preserve"> llamado XML-RPC. SOAP fue creado por </w:t>
      </w:r>
      <w:r w:rsidR="0013145D" w:rsidRPr="1655B183">
        <w:rPr>
          <w:sz w:val="24"/>
          <w:szCs w:val="24"/>
        </w:rPr>
        <w:t>Microsoft</w:t>
      </w:r>
      <w:r w:rsidRPr="1655B183">
        <w:rPr>
          <w:sz w:val="24"/>
          <w:szCs w:val="24"/>
        </w:rPr>
        <w:t>, IBM y otros.</w:t>
      </w:r>
    </w:p>
    <w:p w14:paraId="2BA23A63" w14:textId="6A857441" w:rsidR="00E901F9" w:rsidRDefault="00E901F9" w:rsidP="00E901F9">
      <w:pPr>
        <w:pStyle w:val="Textoindependienteprimerasangra2"/>
        <w:spacing w:after="240" w:line="360" w:lineRule="auto"/>
        <w:ind w:left="357" w:firstLine="0"/>
        <w:jc w:val="both"/>
        <w:rPr>
          <w:sz w:val="24"/>
          <w:szCs w:val="24"/>
        </w:rPr>
      </w:pPr>
      <w:r w:rsidRPr="1655B183">
        <w:rPr>
          <w:sz w:val="24"/>
          <w:szCs w:val="24"/>
        </w:rPr>
        <w:t xml:space="preserve">SOAP es considerado un paradigma de mensajería de una dirección sin estado, que puede ser utilizado para formar protocolos más completos y complejos según las necesidades </w:t>
      </w:r>
      <w:r w:rsidR="0013145D" w:rsidRPr="1655B183">
        <w:rPr>
          <w:sz w:val="24"/>
          <w:szCs w:val="24"/>
        </w:rPr>
        <w:t>de</w:t>
      </w:r>
      <w:r w:rsidRPr="1655B183">
        <w:rPr>
          <w:sz w:val="24"/>
          <w:szCs w:val="24"/>
        </w:rPr>
        <w:t xml:space="preserve"> las aplicaciones que lo </w:t>
      </w:r>
      <w:r w:rsidR="0013145D" w:rsidRPr="1655B183">
        <w:rPr>
          <w:sz w:val="24"/>
          <w:szCs w:val="24"/>
        </w:rPr>
        <w:t>implementan</w:t>
      </w:r>
      <w:r w:rsidRPr="1655B183">
        <w:rPr>
          <w:sz w:val="24"/>
          <w:szCs w:val="24"/>
        </w:rPr>
        <w:t xml:space="preserve">. Puede formar y construir la capa base de una pila de protocolos web </w:t>
      </w:r>
      <w:proofErr w:type="spellStart"/>
      <w:r w:rsidRPr="1655B183">
        <w:rPr>
          <w:sz w:val="24"/>
          <w:szCs w:val="24"/>
        </w:rPr>
        <w:t>service</w:t>
      </w:r>
      <w:proofErr w:type="spellEnd"/>
      <w:r w:rsidRPr="1655B183">
        <w:rPr>
          <w:sz w:val="24"/>
          <w:szCs w:val="24"/>
        </w:rPr>
        <w:t>.</w:t>
      </w:r>
    </w:p>
    <w:p w14:paraId="09A6A3E9" w14:textId="77777777" w:rsidR="00E901F9" w:rsidRDefault="00E901F9" w:rsidP="00E901F9">
      <w:pPr>
        <w:pStyle w:val="Textoindependienteprimerasangra2"/>
        <w:spacing w:after="240" w:line="360" w:lineRule="auto"/>
        <w:ind w:left="357" w:firstLine="0"/>
        <w:jc w:val="both"/>
        <w:rPr>
          <w:sz w:val="24"/>
          <w:szCs w:val="24"/>
        </w:rPr>
      </w:pPr>
      <w:r w:rsidRPr="7BFEED2B">
        <w:rPr>
          <w:sz w:val="24"/>
          <w:szCs w:val="24"/>
        </w:rPr>
        <w:t>SOAP por su estructura es un protocolo de la Arquitectura SOA.</w:t>
      </w:r>
    </w:p>
    <w:p w14:paraId="58EAE11C" w14:textId="4551ED8B" w:rsidR="00E901F9" w:rsidRPr="00E901F9" w:rsidRDefault="00E901F9" w:rsidP="00E901F9">
      <w:pPr>
        <w:pStyle w:val="Estilo2"/>
      </w:pPr>
      <w:bookmarkStart w:id="96" w:name="_Toc57658798"/>
      <w:r w:rsidRPr="00E901F9">
        <w:t>Meta-Lenguaje XML</w:t>
      </w:r>
      <w:bookmarkEnd w:id="96"/>
    </w:p>
    <w:p w14:paraId="45CAC33E" w14:textId="044F5D59" w:rsidR="00E901F9" w:rsidRDefault="00E901F9" w:rsidP="00E901F9">
      <w:pPr>
        <w:pStyle w:val="Textoindependienteprimerasangra2"/>
        <w:spacing w:after="240" w:line="360" w:lineRule="auto"/>
        <w:ind w:left="357" w:firstLine="0"/>
        <w:jc w:val="both"/>
        <w:rPr>
          <w:sz w:val="24"/>
          <w:szCs w:val="24"/>
        </w:rPr>
      </w:pPr>
      <w:r w:rsidRPr="7BFEED2B">
        <w:rPr>
          <w:sz w:val="24"/>
          <w:szCs w:val="24"/>
        </w:rPr>
        <w:t xml:space="preserve">Es un lenguaje de marcado similar a HTML. Significa extensible </w:t>
      </w:r>
      <w:proofErr w:type="spellStart"/>
      <w:r w:rsidRPr="7BFEED2B">
        <w:rPr>
          <w:sz w:val="24"/>
          <w:szCs w:val="24"/>
        </w:rPr>
        <w:t>markup</w:t>
      </w:r>
      <w:proofErr w:type="spellEnd"/>
      <w:r w:rsidRPr="7BFEED2B">
        <w:rPr>
          <w:sz w:val="24"/>
          <w:szCs w:val="24"/>
        </w:rPr>
        <w:t xml:space="preserve"> </w:t>
      </w:r>
      <w:proofErr w:type="spellStart"/>
      <w:r w:rsidRPr="7BFEED2B">
        <w:rPr>
          <w:sz w:val="24"/>
          <w:szCs w:val="24"/>
        </w:rPr>
        <w:t>language</w:t>
      </w:r>
      <w:proofErr w:type="spellEnd"/>
      <w:r w:rsidRPr="7BFEED2B">
        <w:rPr>
          <w:sz w:val="24"/>
          <w:szCs w:val="24"/>
        </w:rPr>
        <w:t xml:space="preserve">, y es una especificación de W#C como lenguaje de marcado de propósito general. Esto significa que, a diferencia de otros lenguajes de marcado, XML no </w:t>
      </w:r>
      <w:r w:rsidR="0013145D" w:rsidRPr="7BFEED2B">
        <w:rPr>
          <w:sz w:val="24"/>
          <w:szCs w:val="24"/>
        </w:rPr>
        <w:t>está</w:t>
      </w:r>
      <w:r w:rsidRPr="7BFEED2B">
        <w:rPr>
          <w:sz w:val="24"/>
          <w:szCs w:val="24"/>
        </w:rPr>
        <w:t xml:space="preserve"> predefinido, por lo que debes definir tus propias etiquetas. El propósito principal del lenguaje es compartir datos a través de diferentes sistemas</w:t>
      </w:r>
    </w:p>
    <w:p w14:paraId="0EB0F3B9" w14:textId="15CBD9A1" w:rsidR="00E901F9" w:rsidRPr="00E901F9" w:rsidRDefault="00E901F9" w:rsidP="00E901F9">
      <w:pPr>
        <w:pStyle w:val="Estilo2"/>
      </w:pPr>
      <w:bookmarkStart w:id="97" w:name="_Toc57658799"/>
      <w:r w:rsidRPr="00E901F9">
        <w:t>Notación de Objeto de JavaScript JSON</w:t>
      </w:r>
      <w:bookmarkEnd w:id="97"/>
    </w:p>
    <w:p w14:paraId="3582BDA6" w14:textId="77777777" w:rsidR="00E901F9" w:rsidRPr="00E901F9" w:rsidRDefault="00E901F9" w:rsidP="00E901F9">
      <w:pPr>
        <w:pStyle w:val="Textoindependienteprimerasangra2"/>
        <w:spacing w:after="240" w:line="360" w:lineRule="auto"/>
        <w:ind w:left="357" w:firstLine="0"/>
        <w:jc w:val="both"/>
        <w:rPr>
          <w:sz w:val="24"/>
          <w:szCs w:val="24"/>
        </w:rPr>
      </w:pPr>
      <w:r w:rsidRPr="7BFEED2B">
        <w:rPr>
          <w:sz w:val="24"/>
          <w:szCs w:val="24"/>
        </w:rPr>
        <w:t>Es un formato de texto sencillo para el intercambio de datos. Se trata de un subconjunto de notación literal de objetos de JavaScript, aunque debido a su amplia adopción como alternativa a XML, se considera un formato independiente del lenguaje.</w:t>
      </w:r>
    </w:p>
    <w:p w14:paraId="73B2610B" w14:textId="2BF759E7" w:rsidR="00E901F9" w:rsidRDefault="00E901F9" w:rsidP="00E901F9">
      <w:pPr>
        <w:pStyle w:val="Textoindependienteprimerasangra2"/>
        <w:spacing w:after="240" w:line="360" w:lineRule="auto"/>
        <w:ind w:left="357" w:firstLine="0"/>
        <w:jc w:val="both"/>
        <w:rPr>
          <w:sz w:val="24"/>
          <w:szCs w:val="24"/>
        </w:rPr>
      </w:pPr>
      <w:r w:rsidRPr="7BFEED2B">
        <w:rPr>
          <w:sz w:val="24"/>
          <w:szCs w:val="24"/>
        </w:rPr>
        <w:t>Se basa en un subconjunto de estándares de leng</w:t>
      </w:r>
      <w:r w:rsidR="006209D7">
        <w:rPr>
          <w:sz w:val="24"/>
          <w:szCs w:val="24"/>
        </w:rPr>
        <w:t>uaje de programación JavaScript, e</w:t>
      </w:r>
      <w:r w:rsidRPr="7BFEED2B">
        <w:rPr>
          <w:sz w:val="24"/>
          <w:szCs w:val="24"/>
        </w:rPr>
        <w:t xml:space="preserve">s un formato de texto que es completamente independiente del lenguaje, pero utiliza convenciones que son familiares para los programadores de la familia de lenguajes C, incluidos C, C++, C#, Java, JavaScript, Perl, Python y muchos otros. Estas propiedades </w:t>
      </w:r>
      <w:r w:rsidRPr="7BFEED2B">
        <w:rPr>
          <w:sz w:val="24"/>
          <w:szCs w:val="24"/>
        </w:rPr>
        <w:lastRenderedPageBreak/>
        <w:t>hacen que JSON sean un lenguaje ideal para el intercambio de datos.</w:t>
      </w:r>
    </w:p>
    <w:p w14:paraId="1D41D7BD" w14:textId="77777777" w:rsidR="00E901F9" w:rsidRDefault="00E901F9" w:rsidP="00476DDD">
      <w:pPr>
        <w:pStyle w:val="Estiloparrafo"/>
        <w:numPr>
          <w:ilvl w:val="0"/>
          <w:numId w:val="0"/>
        </w:numPr>
        <w:ind w:left="360"/>
      </w:pPr>
      <w:r w:rsidRPr="7BFEED2B">
        <w:t>Se basa en dos estructuras:</w:t>
      </w:r>
    </w:p>
    <w:p w14:paraId="01FE2124" w14:textId="77777777" w:rsidR="00E901F9" w:rsidRDefault="00E901F9" w:rsidP="00476DDD">
      <w:pPr>
        <w:pStyle w:val="Estiloparrafo"/>
      </w:pPr>
      <w:r w:rsidRPr="7BFEED2B">
        <w:t>Una colección de pares de nombres/ valor. En varios idiomas, esto se realiza como un objeto, registro, estructura, diccionario, tabla hash, lista con clave o matriz asociativa</w:t>
      </w:r>
    </w:p>
    <w:p w14:paraId="0D4A0D64" w14:textId="77777777" w:rsidR="00E901F9" w:rsidRDefault="00E901F9" w:rsidP="00476DDD">
      <w:pPr>
        <w:pStyle w:val="Estiloparrafo"/>
      </w:pPr>
      <w:r w:rsidRPr="7BFEED2B">
        <w:t>Una lista ordenada de valores. En la mayoría de los idiomas, esto se realiza como una matriz, vector, lista o secuencia</w:t>
      </w:r>
    </w:p>
    <w:p w14:paraId="6CF0685B" w14:textId="4DDA4BA3" w:rsidR="00E901F9" w:rsidRPr="00E901F9" w:rsidRDefault="00E901F9" w:rsidP="00E901F9">
      <w:pPr>
        <w:pStyle w:val="Estilo2"/>
      </w:pPr>
      <w:bookmarkStart w:id="98" w:name="_Toc57658800"/>
      <w:r w:rsidRPr="00E901F9">
        <w:t xml:space="preserve">Web </w:t>
      </w:r>
      <w:proofErr w:type="spellStart"/>
      <w:r w:rsidRPr="00E901F9">
        <w:t>Scraping</w:t>
      </w:r>
      <w:bookmarkEnd w:id="98"/>
      <w:proofErr w:type="spellEnd"/>
    </w:p>
    <w:p w14:paraId="5DE05047" w14:textId="77777777" w:rsidR="00E901F9" w:rsidRDefault="00E901F9" w:rsidP="00E901F9">
      <w:pPr>
        <w:pStyle w:val="Textoindependienteprimerasangra2"/>
        <w:spacing w:after="240" w:line="360" w:lineRule="auto"/>
        <w:ind w:left="357" w:firstLine="0"/>
        <w:jc w:val="both"/>
        <w:rPr>
          <w:sz w:val="24"/>
          <w:szCs w:val="24"/>
        </w:rPr>
      </w:pPr>
      <w:r w:rsidRPr="7BFEED2B">
        <w:rPr>
          <w:sz w:val="24"/>
          <w:szCs w:val="24"/>
        </w:rPr>
        <w:t>Es una técnica utilizada mediante programas de software para extraer información de sitios web. Usualmente estos programas simulan la navegación de un humano en la www ya sea utilizando el protocolo HTTP manualmente o incrustando un navegador en una aplicación</w:t>
      </w:r>
    </w:p>
    <w:p w14:paraId="01748DA3" w14:textId="581C154E" w:rsidR="00E901F9" w:rsidRPr="00E901F9" w:rsidRDefault="005A2F36" w:rsidP="00E901F9">
      <w:pPr>
        <w:pStyle w:val="Estilo2"/>
      </w:pPr>
      <w:bookmarkStart w:id="99" w:name="_Toc57658801"/>
      <w:r>
        <w:t xml:space="preserve">Python </w:t>
      </w:r>
      <w:r w:rsidR="00E901F9" w:rsidRPr="00E901F9">
        <w:t>ID</w:t>
      </w:r>
      <w:r w:rsidR="00EA15A4">
        <w:t>L</w:t>
      </w:r>
      <w:r w:rsidR="00E901F9" w:rsidRPr="00E901F9">
        <w:t>E</w:t>
      </w:r>
      <w:bookmarkEnd w:id="99"/>
      <w:r w:rsidR="00E901F9" w:rsidRPr="00E901F9">
        <w:t xml:space="preserve"> </w:t>
      </w:r>
    </w:p>
    <w:p w14:paraId="6F6A5185" w14:textId="77777777" w:rsidR="00E901F9" w:rsidRDefault="00E901F9" w:rsidP="00E901F9">
      <w:pPr>
        <w:pStyle w:val="Textoindependienteprimerasangra2"/>
        <w:spacing w:after="240" w:line="360" w:lineRule="auto"/>
        <w:ind w:left="357" w:firstLine="0"/>
        <w:jc w:val="both"/>
        <w:rPr>
          <w:sz w:val="24"/>
          <w:szCs w:val="24"/>
        </w:rPr>
      </w:pPr>
      <w:r w:rsidRPr="7BFEED2B">
        <w:rPr>
          <w:sz w:val="24"/>
          <w:szCs w:val="24"/>
        </w:rPr>
        <w:t>Es un IDE o un entorno de desarrollo de software diseñado para la programación de propósito general con énfasis en la programación visual. Este entorno de desarrollo puede manejar lenguajes de programación como DELPHI, C, C++ y Java. Pero viene por default DELPHI.</w:t>
      </w:r>
    </w:p>
    <w:p w14:paraId="5CC65B12" w14:textId="630C6E50" w:rsidR="00E901F9" w:rsidRPr="00E901F9" w:rsidRDefault="00E901F9" w:rsidP="00E901F9">
      <w:pPr>
        <w:pStyle w:val="Estilo2"/>
      </w:pPr>
      <w:bookmarkStart w:id="100" w:name="_Toc57658802"/>
      <w:r w:rsidRPr="00E901F9">
        <w:t xml:space="preserve">Lenguaje de programación </w:t>
      </w:r>
      <w:r w:rsidR="006901B0">
        <w:t>JAVA</w:t>
      </w:r>
      <w:bookmarkEnd w:id="100"/>
    </w:p>
    <w:p w14:paraId="40A09B61" w14:textId="77777777" w:rsidR="00E901F9" w:rsidRDefault="00E901F9" w:rsidP="00E901F9">
      <w:pPr>
        <w:pStyle w:val="Textoindependienteprimerasangra2"/>
        <w:spacing w:after="240" w:line="360" w:lineRule="auto"/>
        <w:ind w:left="357" w:firstLine="0"/>
        <w:jc w:val="both"/>
        <w:rPr>
          <w:sz w:val="24"/>
          <w:szCs w:val="24"/>
        </w:rPr>
      </w:pPr>
      <w:r w:rsidRPr="7BFEED2B">
        <w:rPr>
          <w:sz w:val="24"/>
          <w:szCs w:val="24"/>
        </w:rPr>
        <w:t xml:space="preserve">Es un lenguaje de programación que se creó con el propósito de agilizar la creación de software basándolo en una programación visual. En DELHPI se utiliza una versión más actual del lenguaje de programación PASCAL conocida como </w:t>
      </w:r>
      <w:proofErr w:type="spellStart"/>
      <w:r w:rsidRPr="7BFEED2B">
        <w:rPr>
          <w:sz w:val="24"/>
          <w:szCs w:val="24"/>
        </w:rPr>
        <w:t>Object</w:t>
      </w:r>
      <w:proofErr w:type="spellEnd"/>
      <w:r w:rsidRPr="7BFEED2B">
        <w:rPr>
          <w:sz w:val="24"/>
          <w:szCs w:val="24"/>
        </w:rPr>
        <w:t xml:space="preserve"> PASCAL; ya que incluía el paradigma orientada a objetos.</w:t>
      </w:r>
    </w:p>
    <w:p w14:paraId="6C75A9E8" w14:textId="6EF0CE3F" w:rsidR="00E901F9" w:rsidRPr="00E901F9" w:rsidRDefault="00E901F9" w:rsidP="00E901F9">
      <w:pPr>
        <w:pStyle w:val="Estilo2"/>
      </w:pPr>
      <w:bookmarkStart w:id="101" w:name="_Toc57658803"/>
      <w:r w:rsidRPr="00E901F9">
        <w:t>Gestor de base de datos SQL SERVER 2017</w:t>
      </w:r>
      <w:bookmarkEnd w:id="101"/>
    </w:p>
    <w:p w14:paraId="79042908" w14:textId="72986519" w:rsidR="00E901F9" w:rsidRDefault="00E901F9" w:rsidP="00E901F9">
      <w:pPr>
        <w:pStyle w:val="Textoindependienteprimerasangra2"/>
        <w:spacing w:after="240" w:line="360" w:lineRule="auto"/>
        <w:ind w:left="357" w:firstLine="0"/>
        <w:jc w:val="both"/>
        <w:rPr>
          <w:sz w:val="24"/>
          <w:szCs w:val="24"/>
        </w:rPr>
      </w:pPr>
      <w:r w:rsidRPr="1655B183">
        <w:rPr>
          <w:sz w:val="24"/>
          <w:szCs w:val="24"/>
        </w:rPr>
        <w:t>Son un</w:t>
      </w:r>
      <w:r w:rsidR="006209D7">
        <w:rPr>
          <w:sz w:val="24"/>
          <w:szCs w:val="24"/>
        </w:rPr>
        <w:t>os</w:t>
      </w:r>
      <w:r w:rsidRPr="1655B183">
        <w:rPr>
          <w:sz w:val="24"/>
          <w:szCs w:val="24"/>
        </w:rPr>
        <w:t xml:space="preserve"> gestores de base de datos relacional, sirve para almacenar y administrar datos en una base de datos relacionales utilizando lógica de conjuntos.</w:t>
      </w:r>
    </w:p>
    <w:p w14:paraId="2FA70C92" w14:textId="6564660E" w:rsidR="00E901F9" w:rsidRDefault="00E901F9" w:rsidP="00E901F9">
      <w:pPr>
        <w:pStyle w:val="Textoindependienteprimerasangra2"/>
        <w:spacing w:after="240" w:line="360" w:lineRule="auto"/>
        <w:ind w:left="357" w:firstLine="0"/>
        <w:jc w:val="both"/>
        <w:rPr>
          <w:sz w:val="24"/>
          <w:szCs w:val="24"/>
        </w:rPr>
      </w:pPr>
      <w:r w:rsidRPr="1655B183">
        <w:rPr>
          <w:sz w:val="24"/>
          <w:szCs w:val="24"/>
        </w:rPr>
        <w:t xml:space="preserve">El primero es de </w:t>
      </w:r>
      <w:r w:rsidR="0013145D" w:rsidRPr="1655B183">
        <w:rPr>
          <w:sz w:val="24"/>
          <w:szCs w:val="24"/>
        </w:rPr>
        <w:t>código</w:t>
      </w:r>
      <w:r w:rsidRPr="1655B183">
        <w:rPr>
          <w:sz w:val="24"/>
          <w:szCs w:val="24"/>
        </w:rPr>
        <w:t xml:space="preserve"> abierto mientras q el segundo es propiedad de Microsoft y es de pago.</w:t>
      </w:r>
    </w:p>
    <w:p w14:paraId="369A0FD6" w14:textId="73606DC2" w:rsidR="00E901F9" w:rsidRPr="00E901F9" w:rsidRDefault="00E901F9" w:rsidP="00E901F9">
      <w:pPr>
        <w:pStyle w:val="Estilo2"/>
      </w:pPr>
      <w:bookmarkStart w:id="102" w:name="_Toc57658804"/>
      <w:r w:rsidRPr="00E901F9">
        <w:t>Generador de Reportes RAVE REPORTS</w:t>
      </w:r>
      <w:bookmarkEnd w:id="102"/>
    </w:p>
    <w:p w14:paraId="4F5E5391" w14:textId="77777777" w:rsidR="00E901F9" w:rsidRDefault="00E901F9" w:rsidP="00E901F9">
      <w:pPr>
        <w:pStyle w:val="Textoindependienteprimerasangra2"/>
        <w:spacing w:after="240" w:line="360" w:lineRule="auto"/>
        <w:ind w:left="357" w:firstLine="0"/>
        <w:jc w:val="both"/>
        <w:rPr>
          <w:sz w:val="24"/>
          <w:szCs w:val="24"/>
        </w:rPr>
      </w:pPr>
      <w:r w:rsidRPr="1655B183">
        <w:rPr>
          <w:sz w:val="24"/>
          <w:szCs w:val="24"/>
        </w:rPr>
        <w:t>Es una herramienta externa asociada a Delphi que permite la creación de informes a partir de una base de datos. Incluye las siguientes características.</w:t>
      </w:r>
    </w:p>
    <w:p w14:paraId="70B8BECF" w14:textId="77777777" w:rsidR="00E901F9" w:rsidRDefault="00E901F9" w:rsidP="00476DDD">
      <w:pPr>
        <w:pStyle w:val="Estiloparrafo"/>
        <w:jc w:val="both"/>
      </w:pPr>
      <w:r w:rsidRPr="1655B183">
        <w:lastRenderedPageBreak/>
        <w:t>Integración de gráficos.</w:t>
      </w:r>
    </w:p>
    <w:p w14:paraId="7A7D02EE" w14:textId="77777777" w:rsidR="00E901F9" w:rsidRDefault="00E901F9" w:rsidP="00476DDD">
      <w:pPr>
        <w:pStyle w:val="Estiloparrafo"/>
        <w:jc w:val="both"/>
      </w:pPr>
      <w:r w:rsidRPr="1655B183">
        <w:t>Párrafos justificados.</w:t>
      </w:r>
    </w:p>
    <w:p w14:paraId="28E66EDB" w14:textId="77777777" w:rsidR="00E901F9" w:rsidRDefault="00E901F9" w:rsidP="00476DDD">
      <w:pPr>
        <w:pStyle w:val="Estiloparrafo"/>
        <w:jc w:val="both"/>
      </w:pPr>
      <w:r w:rsidRPr="1655B183">
        <w:t>Modificación de opciones de impresora.</w:t>
      </w:r>
    </w:p>
    <w:p w14:paraId="2B378DEB" w14:textId="77777777" w:rsidR="00E901F9" w:rsidRDefault="00E901F9" w:rsidP="00476DDD">
      <w:pPr>
        <w:pStyle w:val="Estiloparrafo"/>
        <w:jc w:val="both"/>
      </w:pPr>
      <w:r w:rsidRPr="1655B183">
        <w:t>Control de las fuentes.</w:t>
      </w:r>
    </w:p>
    <w:p w14:paraId="0D4C395B" w14:textId="77777777" w:rsidR="00E901F9" w:rsidRDefault="00E901F9" w:rsidP="00476DDD">
      <w:pPr>
        <w:pStyle w:val="Estiloparrafo"/>
        <w:jc w:val="both"/>
      </w:pPr>
      <w:r w:rsidRPr="1655B183">
        <w:t>Vista previa antes de imprimir.</w:t>
      </w:r>
    </w:p>
    <w:p w14:paraId="40410863" w14:textId="77777777" w:rsidR="00E901F9" w:rsidRDefault="00E901F9" w:rsidP="00476DDD">
      <w:pPr>
        <w:pStyle w:val="Estiloparrafo"/>
        <w:jc w:val="both"/>
      </w:pPr>
      <w:r w:rsidRPr="1655B183">
        <w:t>Exportación a PDF, HTML, RTF y archivos de texto.</w:t>
      </w:r>
    </w:p>
    <w:p w14:paraId="32FC87D9" w14:textId="77777777" w:rsidR="00E901F9" w:rsidRDefault="00E901F9" w:rsidP="00E901F9">
      <w:pPr>
        <w:keepNext/>
        <w:spacing w:line="360" w:lineRule="auto"/>
        <w:ind w:left="1080"/>
        <w:jc w:val="center"/>
      </w:pPr>
      <w:r>
        <w:rPr>
          <w:noProof/>
          <w:lang w:val="en-US" w:eastAsia="en-US" w:bidi="ar-SA"/>
        </w:rPr>
        <w:drawing>
          <wp:inline distT="0" distB="0" distL="0" distR="0" wp14:anchorId="2D1A4383" wp14:editId="639CC9A9">
            <wp:extent cx="2600325" cy="1590675"/>
            <wp:effectExtent l="0" t="0" r="0" b="0"/>
            <wp:docPr id="2125244250" name="Imagen 212524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600325" cy="1590675"/>
                    </a:xfrm>
                    <a:prstGeom prst="rect">
                      <a:avLst/>
                    </a:prstGeom>
                  </pic:spPr>
                </pic:pic>
              </a:graphicData>
            </a:graphic>
          </wp:inline>
        </w:drawing>
      </w:r>
    </w:p>
    <w:p w14:paraId="19EB9DE0" w14:textId="6AEFF872" w:rsidR="00E901F9" w:rsidRDefault="00E901F9" w:rsidP="00E901F9">
      <w:pPr>
        <w:pStyle w:val="Descripcin"/>
      </w:pPr>
      <w:bookmarkStart w:id="103" w:name="_Toc29366411"/>
      <w:r>
        <w:t xml:space="preserve">Figura </w:t>
      </w:r>
      <w:r w:rsidR="00471E15">
        <w:fldChar w:fldCharType="begin"/>
      </w:r>
      <w:r w:rsidR="00471E15">
        <w:instrText xml:space="preserve"> SEQ Figura \* ARABIC </w:instrText>
      </w:r>
      <w:r w:rsidR="00471E15">
        <w:fldChar w:fldCharType="separate"/>
      </w:r>
      <w:r w:rsidR="00062B32">
        <w:rPr>
          <w:noProof/>
        </w:rPr>
        <w:t>12</w:t>
      </w:r>
      <w:r w:rsidR="00471E15">
        <w:rPr>
          <w:noProof/>
        </w:rPr>
        <w:fldChar w:fldCharType="end"/>
      </w:r>
      <w:r>
        <w:t xml:space="preserve">. </w:t>
      </w:r>
      <w:r w:rsidRPr="007A78A6">
        <w:t xml:space="preserve">Logo de </w:t>
      </w:r>
      <w:proofErr w:type="spellStart"/>
      <w:r w:rsidRPr="007A78A6">
        <w:t>RaveReports</w:t>
      </w:r>
      <w:bookmarkEnd w:id="103"/>
      <w:proofErr w:type="spellEnd"/>
    </w:p>
    <w:p w14:paraId="5D690482" w14:textId="4DF14165" w:rsidR="00E901F9" w:rsidRPr="00E901F9" w:rsidRDefault="00E901F9" w:rsidP="00E901F9">
      <w:pPr>
        <w:pStyle w:val="Estilo2"/>
      </w:pPr>
      <w:bookmarkStart w:id="104" w:name="_Toc57658805"/>
      <w:r w:rsidRPr="00E901F9">
        <w:t>Aplicación Orientada a Servicio y transferencia de datos SOAP UI</w:t>
      </w:r>
      <w:bookmarkEnd w:id="104"/>
    </w:p>
    <w:p w14:paraId="20DEC5EC" w14:textId="242DDB09" w:rsidR="00E901F9" w:rsidRPr="00E901F9" w:rsidRDefault="00E901F9" w:rsidP="00E901F9">
      <w:pPr>
        <w:pStyle w:val="Textoindependienteprimerasangra2"/>
        <w:spacing w:after="240" w:line="360" w:lineRule="auto"/>
        <w:ind w:left="357" w:firstLine="0"/>
        <w:jc w:val="both"/>
        <w:rPr>
          <w:sz w:val="24"/>
          <w:szCs w:val="24"/>
        </w:rPr>
      </w:pPr>
      <w:r w:rsidRPr="1655B183">
        <w:rPr>
          <w:sz w:val="24"/>
          <w:szCs w:val="24"/>
        </w:rPr>
        <w:t xml:space="preserve">Es una herramienta, desarrollada en java, para la </w:t>
      </w:r>
      <w:r w:rsidR="006209D7" w:rsidRPr="1655B183">
        <w:rPr>
          <w:sz w:val="24"/>
          <w:szCs w:val="24"/>
        </w:rPr>
        <w:t>realización</w:t>
      </w:r>
      <w:r w:rsidRPr="1655B183">
        <w:rPr>
          <w:sz w:val="24"/>
          <w:szCs w:val="24"/>
        </w:rPr>
        <w:t xml:space="preserve"> de pruebas a aplicaciones con arquitectura orientada a servicio (SOA) y transferencia de estado </w:t>
      </w:r>
      <w:r w:rsidR="006209D7">
        <w:rPr>
          <w:sz w:val="24"/>
          <w:szCs w:val="24"/>
        </w:rPr>
        <w:t>representacional (REST). Soporta</w:t>
      </w:r>
      <w:r w:rsidRPr="1655B183">
        <w:rPr>
          <w:sz w:val="24"/>
          <w:szCs w:val="24"/>
        </w:rPr>
        <w:t xml:space="preserve"> </w:t>
      </w:r>
      <w:r w:rsidR="006209D7" w:rsidRPr="1655B183">
        <w:rPr>
          <w:sz w:val="24"/>
          <w:szCs w:val="24"/>
        </w:rPr>
        <w:t>múltiples</w:t>
      </w:r>
      <w:r w:rsidRPr="1655B183">
        <w:rPr>
          <w:sz w:val="24"/>
          <w:szCs w:val="24"/>
        </w:rPr>
        <w:t xml:space="preserve"> protocoles como SOAP, REST, HTTP, JMS, AMF y JDBC. Posee una </w:t>
      </w:r>
      <w:r w:rsidR="006209D7" w:rsidRPr="1655B183">
        <w:rPr>
          <w:sz w:val="24"/>
          <w:szCs w:val="24"/>
        </w:rPr>
        <w:t>versión</w:t>
      </w:r>
      <w:r w:rsidRPr="1655B183">
        <w:rPr>
          <w:sz w:val="24"/>
          <w:szCs w:val="24"/>
        </w:rPr>
        <w:t xml:space="preserve"> de </w:t>
      </w:r>
      <w:r w:rsidR="0013145D" w:rsidRPr="1655B183">
        <w:rPr>
          <w:sz w:val="24"/>
          <w:szCs w:val="24"/>
        </w:rPr>
        <w:t>código</w:t>
      </w:r>
      <w:r w:rsidRPr="1655B183">
        <w:rPr>
          <w:sz w:val="24"/>
          <w:szCs w:val="24"/>
        </w:rPr>
        <w:t xml:space="preserve"> abierto y otra </w:t>
      </w:r>
      <w:r w:rsidR="006209D7" w:rsidRPr="1655B183">
        <w:rPr>
          <w:sz w:val="24"/>
          <w:szCs w:val="24"/>
        </w:rPr>
        <w:t>versión</w:t>
      </w:r>
      <w:r w:rsidRPr="1655B183">
        <w:rPr>
          <w:sz w:val="24"/>
          <w:szCs w:val="24"/>
        </w:rPr>
        <w:t xml:space="preserve"> de pago realizada por la compañía </w:t>
      </w:r>
      <w:proofErr w:type="spellStart"/>
      <w:r w:rsidRPr="1655B183">
        <w:rPr>
          <w:sz w:val="24"/>
          <w:szCs w:val="24"/>
        </w:rPr>
        <w:t>SmartBear</w:t>
      </w:r>
      <w:proofErr w:type="spellEnd"/>
      <w:r w:rsidRPr="1655B183">
        <w:rPr>
          <w:sz w:val="24"/>
          <w:szCs w:val="24"/>
        </w:rPr>
        <w:t xml:space="preserve">. Fue lanzada en septiembre del 2005 en </w:t>
      </w:r>
      <w:proofErr w:type="spellStart"/>
      <w:r w:rsidRPr="1655B183">
        <w:rPr>
          <w:sz w:val="24"/>
          <w:szCs w:val="24"/>
        </w:rPr>
        <w:t>SourceForge</w:t>
      </w:r>
      <w:proofErr w:type="spellEnd"/>
      <w:r w:rsidRPr="1655B183">
        <w:rPr>
          <w:sz w:val="24"/>
          <w:szCs w:val="24"/>
        </w:rPr>
        <w:t>.</w:t>
      </w:r>
    </w:p>
    <w:p w14:paraId="3CBDF7D6" w14:textId="77777777" w:rsidR="00E901F9" w:rsidRDefault="00E901F9" w:rsidP="00E901F9">
      <w:pPr>
        <w:keepNext/>
        <w:spacing w:line="360" w:lineRule="auto"/>
        <w:ind w:left="720"/>
        <w:jc w:val="center"/>
      </w:pPr>
      <w:r>
        <w:rPr>
          <w:noProof/>
          <w:lang w:val="en-US" w:eastAsia="en-US" w:bidi="ar-SA"/>
        </w:rPr>
        <w:drawing>
          <wp:inline distT="0" distB="0" distL="0" distR="0" wp14:anchorId="10F146C4" wp14:editId="13349609">
            <wp:extent cx="1890213" cy="2009775"/>
            <wp:effectExtent l="0" t="0" r="0" b="0"/>
            <wp:docPr id="1523897173" name="Imagen 152389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1890213" cy="2009775"/>
                    </a:xfrm>
                    <a:prstGeom prst="rect">
                      <a:avLst/>
                    </a:prstGeom>
                  </pic:spPr>
                </pic:pic>
              </a:graphicData>
            </a:graphic>
          </wp:inline>
        </w:drawing>
      </w:r>
    </w:p>
    <w:p w14:paraId="1D5BA848" w14:textId="128CB201" w:rsidR="00E901F9" w:rsidRDefault="00E901F9" w:rsidP="00E901F9">
      <w:pPr>
        <w:pStyle w:val="Descripcin"/>
      </w:pPr>
      <w:bookmarkStart w:id="105" w:name="_Toc29366412"/>
      <w:r>
        <w:t xml:space="preserve">Figura </w:t>
      </w:r>
      <w:r w:rsidR="00471E15">
        <w:fldChar w:fldCharType="begin"/>
      </w:r>
      <w:r w:rsidR="00471E15">
        <w:instrText xml:space="preserve"> SEQ Figura \* ARABIC </w:instrText>
      </w:r>
      <w:r w:rsidR="00471E15">
        <w:fldChar w:fldCharType="separate"/>
      </w:r>
      <w:r w:rsidR="00062B32">
        <w:rPr>
          <w:noProof/>
        </w:rPr>
        <w:t>13</w:t>
      </w:r>
      <w:r w:rsidR="00471E15">
        <w:rPr>
          <w:noProof/>
        </w:rPr>
        <w:fldChar w:fldCharType="end"/>
      </w:r>
      <w:r>
        <w:rPr>
          <w:noProof/>
        </w:rPr>
        <w:t xml:space="preserve">. </w:t>
      </w:r>
      <w:r w:rsidRPr="00CB447B">
        <w:rPr>
          <w:noProof/>
        </w:rPr>
        <w:t>Logo de SoapUI</w:t>
      </w:r>
      <w:bookmarkEnd w:id="105"/>
    </w:p>
    <w:p w14:paraId="010B9BAE" w14:textId="2BE4E75A" w:rsidR="00E901F9" w:rsidRPr="00E901F9" w:rsidRDefault="00E901F9" w:rsidP="00E901F9">
      <w:pPr>
        <w:pStyle w:val="Estilo2"/>
      </w:pPr>
      <w:bookmarkStart w:id="106" w:name="_Toc57658806"/>
      <w:r w:rsidRPr="00E901F9">
        <w:t>API DRIVE</w:t>
      </w:r>
      <w:bookmarkEnd w:id="106"/>
      <w:r w:rsidRPr="00E901F9">
        <w:t xml:space="preserve"> </w:t>
      </w:r>
    </w:p>
    <w:p w14:paraId="35600B6C" w14:textId="77777777" w:rsidR="00E901F9" w:rsidRPr="00E901F9" w:rsidRDefault="00E901F9" w:rsidP="00E901F9">
      <w:pPr>
        <w:pStyle w:val="Textoindependienteprimerasangra2"/>
        <w:spacing w:after="240" w:line="360" w:lineRule="auto"/>
        <w:ind w:left="357" w:firstLine="0"/>
        <w:jc w:val="both"/>
        <w:rPr>
          <w:sz w:val="24"/>
          <w:szCs w:val="24"/>
        </w:rPr>
      </w:pPr>
      <w:r w:rsidRPr="1655B183">
        <w:rPr>
          <w:sz w:val="24"/>
          <w:szCs w:val="24"/>
        </w:rPr>
        <w:t xml:space="preserve">Es un conjunto de API desarrollada por Google, las cuales permiten la comunicación e integración de los servicios de Google con otros servicios. </w:t>
      </w:r>
    </w:p>
    <w:p w14:paraId="40A30454" w14:textId="77777777" w:rsidR="00E901F9" w:rsidRDefault="00E901F9" w:rsidP="00E901F9">
      <w:pPr>
        <w:pStyle w:val="Textoindependienteprimerasangra2"/>
        <w:spacing w:after="240" w:line="360" w:lineRule="auto"/>
        <w:ind w:left="357" w:firstLine="0"/>
        <w:jc w:val="both"/>
        <w:rPr>
          <w:sz w:val="24"/>
          <w:szCs w:val="24"/>
        </w:rPr>
      </w:pPr>
      <w:r w:rsidRPr="1655B183">
        <w:rPr>
          <w:sz w:val="24"/>
          <w:szCs w:val="24"/>
        </w:rPr>
        <w:lastRenderedPageBreak/>
        <w:t xml:space="preserve">Las API proveen funcionalidades como análisis, aprendizaje automático (machine </w:t>
      </w:r>
      <w:proofErr w:type="spellStart"/>
      <w:r w:rsidRPr="1655B183">
        <w:rPr>
          <w:sz w:val="24"/>
          <w:szCs w:val="24"/>
        </w:rPr>
        <w:t>learning</w:t>
      </w:r>
      <w:proofErr w:type="spellEnd"/>
      <w:r w:rsidRPr="1655B183">
        <w:rPr>
          <w:sz w:val="24"/>
          <w:szCs w:val="24"/>
        </w:rPr>
        <w:t>), o acceso a los datos de usuario</w:t>
      </w:r>
    </w:p>
    <w:p w14:paraId="48E9E48B" w14:textId="77777777" w:rsidR="00E901F9" w:rsidRDefault="00E901F9" w:rsidP="00E901F9">
      <w:pPr>
        <w:spacing w:line="360" w:lineRule="auto"/>
        <w:ind w:left="720"/>
        <w:outlineLvl w:val="1"/>
        <w:rPr>
          <w:sz w:val="24"/>
          <w:szCs w:val="24"/>
        </w:rPr>
      </w:pPr>
    </w:p>
    <w:p w14:paraId="1B0DAC8B" w14:textId="77777777" w:rsidR="00E901F9" w:rsidRDefault="00E901F9" w:rsidP="00E901F9">
      <w:pPr>
        <w:keepNext/>
        <w:spacing w:line="360" w:lineRule="auto"/>
        <w:ind w:left="720"/>
        <w:jc w:val="center"/>
      </w:pPr>
      <w:r>
        <w:rPr>
          <w:noProof/>
          <w:lang w:val="en-US" w:eastAsia="en-US" w:bidi="ar-SA"/>
        </w:rPr>
        <w:drawing>
          <wp:inline distT="0" distB="0" distL="0" distR="0" wp14:anchorId="636CA006" wp14:editId="5943EE54">
            <wp:extent cx="3057896" cy="986918"/>
            <wp:effectExtent l="0" t="0" r="0" b="0"/>
            <wp:docPr id="1366086065" name="Imagen 1366086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rcRect t="8333"/>
                    <a:stretch>
                      <a:fillRect/>
                    </a:stretch>
                  </pic:blipFill>
                  <pic:spPr>
                    <a:xfrm>
                      <a:off x="0" y="0"/>
                      <a:ext cx="3057896" cy="986918"/>
                    </a:xfrm>
                    <a:prstGeom prst="rect">
                      <a:avLst/>
                    </a:prstGeom>
                  </pic:spPr>
                </pic:pic>
              </a:graphicData>
            </a:graphic>
          </wp:inline>
        </w:drawing>
      </w:r>
    </w:p>
    <w:p w14:paraId="4FF1785E" w14:textId="39D4BDA0" w:rsidR="00E901F9" w:rsidRDefault="00E901F9" w:rsidP="00E901F9">
      <w:pPr>
        <w:pStyle w:val="Descripcin"/>
      </w:pPr>
      <w:bookmarkStart w:id="107" w:name="_Toc29366413"/>
      <w:r>
        <w:t xml:space="preserve">Figura </w:t>
      </w:r>
      <w:r w:rsidR="00471E15">
        <w:fldChar w:fldCharType="begin"/>
      </w:r>
      <w:r w:rsidR="00471E15">
        <w:instrText xml:space="preserve"> SEQ Figura \* ARABIC </w:instrText>
      </w:r>
      <w:r w:rsidR="00471E15">
        <w:fldChar w:fldCharType="separate"/>
      </w:r>
      <w:r w:rsidR="00062B32">
        <w:rPr>
          <w:noProof/>
        </w:rPr>
        <w:t>14</w:t>
      </w:r>
      <w:r w:rsidR="00471E15">
        <w:rPr>
          <w:noProof/>
        </w:rPr>
        <w:fldChar w:fldCharType="end"/>
      </w:r>
      <w:r>
        <w:t xml:space="preserve">. </w:t>
      </w:r>
      <w:r w:rsidRPr="004F1D85">
        <w:t>Logo de Drive</w:t>
      </w:r>
      <w:bookmarkEnd w:id="107"/>
    </w:p>
    <w:p w14:paraId="51F44C50" w14:textId="77777777" w:rsidR="00E901F9" w:rsidRDefault="00E901F9" w:rsidP="00E901F9">
      <w:pPr>
        <w:spacing w:line="360" w:lineRule="auto"/>
        <w:ind w:left="720"/>
        <w:jc w:val="center"/>
      </w:pPr>
    </w:p>
    <w:p w14:paraId="24206CD6" w14:textId="77777777" w:rsidR="00E901F9" w:rsidRDefault="00E901F9" w:rsidP="00E901F9">
      <w:pPr>
        <w:spacing w:line="360" w:lineRule="auto"/>
        <w:outlineLvl w:val="1"/>
        <w:rPr>
          <w:b/>
          <w:sz w:val="24"/>
          <w:szCs w:val="24"/>
        </w:rPr>
      </w:pPr>
    </w:p>
    <w:p w14:paraId="0AFC0412" w14:textId="77777777" w:rsidR="00E901F9" w:rsidRDefault="00E901F9" w:rsidP="00E901F9">
      <w:pPr>
        <w:spacing w:line="360" w:lineRule="auto"/>
        <w:outlineLvl w:val="1"/>
        <w:rPr>
          <w:b/>
          <w:sz w:val="24"/>
          <w:szCs w:val="24"/>
        </w:rPr>
      </w:pPr>
    </w:p>
    <w:p w14:paraId="0134CE1B" w14:textId="77777777" w:rsidR="00E901F9" w:rsidRDefault="00E901F9" w:rsidP="00E901F9">
      <w:pPr>
        <w:spacing w:line="360" w:lineRule="auto"/>
        <w:outlineLvl w:val="1"/>
        <w:rPr>
          <w:b/>
          <w:bCs/>
          <w:sz w:val="24"/>
          <w:szCs w:val="24"/>
        </w:rPr>
      </w:pPr>
    </w:p>
    <w:p w14:paraId="61D391B0" w14:textId="77777777" w:rsidR="00E901F9" w:rsidRDefault="00E901F9" w:rsidP="00E901F9">
      <w:pPr>
        <w:spacing w:line="360" w:lineRule="auto"/>
        <w:ind w:left="709"/>
        <w:jc w:val="both"/>
        <w:rPr>
          <w:b/>
          <w:bCs/>
          <w:sz w:val="96"/>
          <w:szCs w:val="96"/>
        </w:rPr>
      </w:pPr>
    </w:p>
    <w:p w14:paraId="0C88E967" w14:textId="77777777" w:rsidR="00E901F9" w:rsidRDefault="00E901F9" w:rsidP="00E901F9">
      <w:pPr>
        <w:spacing w:line="360" w:lineRule="auto"/>
        <w:ind w:left="709"/>
        <w:jc w:val="both"/>
        <w:rPr>
          <w:b/>
          <w:bCs/>
          <w:sz w:val="96"/>
          <w:szCs w:val="96"/>
        </w:rPr>
      </w:pPr>
    </w:p>
    <w:p w14:paraId="7B6ED8E6" w14:textId="77777777" w:rsidR="00E901F9" w:rsidRDefault="00E901F9" w:rsidP="00E901F9">
      <w:pPr>
        <w:spacing w:line="360" w:lineRule="auto"/>
        <w:ind w:left="709"/>
        <w:jc w:val="both"/>
        <w:rPr>
          <w:b/>
          <w:bCs/>
          <w:sz w:val="96"/>
          <w:szCs w:val="96"/>
        </w:rPr>
      </w:pPr>
    </w:p>
    <w:p w14:paraId="6683F081" w14:textId="4EE6C852" w:rsidR="00E901F9" w:rsidRDefault="00E901F9" w:rsidP="00E901F9">
      <w:pPr>
        <w:spacing w:line="360" w:lineRule="auto"/>
        <w:ind w:left="709"/>
        <w:jc w:val="both"/>
        <w:rPr>
          <w:b/>
          <w:bCs/>
          <w:sz w:val="96"/>
          <w:szCs w:val="96"/>
        </w:rPr>
      </w:pPr>
    </w:p>
    <w:p w14:paraId="069FDC6A" w14:textId="77777777" w:rsidR="00476DDD" w:rsidRDefault="00476DDD" w:rsidP="00E901F9">
      <w:pPr>
        <w:spacing w:line="360" w:lineRule="auto"/>
        <w:ind w:left="709"/>
        <w:jc w:val="both"/>
        <w:rPr>
          <w:b/>
          <w:bCs/>
          <w:sz w:val="96"/>
          <w:szCs w:val="96"/>
        </w:rPr>
      </w:pPr>
    </w:p>
    <w:p w14:paraId="2082D6A5" w14:textId="77777777" w:rsidR="00E901F9" w:rsidRPr="007E6C46" w:rsidRDefault="00E901F9" w:rsidP="00E901F9">
      <w:pPr>
        <w:spacing w:line="360" w:lineRule="auto"/>
        <w:jc w:val="both"/>
        <w:rPr>
          <w:b/>
          <w:sz w:val="24"/>
          <w:szCs w:val="24"/>
        </w:rPr>
      </w:pPr>
    </w:p>
    <w:p w14:paraId="5072E455" w14:textId="74C9DA6C" w:rsidR="00E901F9" w:rsidRPr="00E901F9" w:rsidRDefault="00E901F9" w:rsidP="00E901F9">
      <w:pPr>
        <w:pStyle w:val="Ttulo1"/>
      </w:pPr>
      <w:bookmarkStart w:id="108" w:name="_Toc534782127"/>
      <w:bookmarkStart w:id="109" w:name="_Toc57658807"/>
      <w:r w:rsidRPr="00E901F9">
        <w:lastRenderedPageBreak/>
        <w:t>DESARRO</w:t>
      </w:r>
      <w:bookmarkEnd w:id="108"/>
      <w:r w:rsidRPr="00E901F9">
        <w:t>LLO DE LAS PRACTICAS</w:t>
      </w:r>
      <w:bookmarkEnd w:id="109"/>
    </w:p>
    <w:p w14:paraId="62AE78F4" w14:textId="5E63AF41" w:rsidR="00E901F9" w:rsidRPr="00476DDD" w:rsidRDefault="00E901F9" w:rsidP="00476DDD">
      <w:pPr>
        <w:pStyle w:val="Estilo2"/>
      </w:pPr>
      <w:bookmarkStart w:id="110" w:name="_Toc534782128"/>
      <w:bookmarkStart w:id="111" w:name="_Toc57658808"/>
      <w:r w:rsidRPr="00476DDD">
        <w:t xml:space="preserve">Implementación de sistemas </w:t>
      </w:r>
      <w:bookmarkEnd w:id="110"/>
      <w:r w:rsidRPr="00476DDD">
        <w:t>de información para la DEMUNA</w:t>
      </w:r>
      <w:bookmarkEnd w:id="111"/>
      <w:r w:rsidRPr="00476DDD">
        <w:t xml:space="preserve"> </w:t>
      </w:r>
    </w:p>
    <w:p w14:paraId="5A630DF1" w14:textId="480F226A" w:rsidR="00E901F9" w:rsidRPr="005E5871" w:rsidRDefault="00E901F9" w:rsidP="00476DDD">
      <w:pPr>
        <w:pStyle w:val="Estilo3"/>
      </w:pPr>
      <w:bookmarkStart w:id="112" w:name="_Toc534782129"/>
      <w:r w:rsidRPr="005E5871">
        <w:t xml:space="preserve">Aprender sobre </w:t>
      </w:r>
      <w:r>
        <w:t xml:space="preserve">el Framework </w:t>
      </w:r>
      <w:bookmarkEnd w:id="112"/>
      <w:r>
        <w:t xml:space="preserve">Bootstrap, </w:t>
      </w:r>
      <w:r w:rsidR="006209D7">
        <w:t>PHP</w:t>
      </w:r>
      <w:r>
        <w:t>, HTML5, css3, java script, A</w:t>
      </w:r>
      <w:r w:rsidR="00B73F38">
        <w:t>JAX</w:t>
      </w:r>
      <w:r>
        <w:t xml:space="preserve"> y jQuery, FileZilla y media temple</w:t>
      </w:r>
    </w:p>
    <w:p w14:paraId="251AC692" w14:textId="069761B8" w:rsidR="00E901F9" w:rsidRPr="005E5871" w:rsidRDefault="00E901F9" w:rsidP="00B73F38">
      <w:pPr>
        <w:pStyle w:val="Estilo4"/>
      </w:pPr>
      <w:r w:rsidRPr="005E5871">
        <w:t>Periodo de la actividad</w:t>
      </w:r>
    </w:p>
    <w:p w14:paraId="0F4097B9" w14:textId="77777777" w:rsidR="00E901F9" w:rsidRPr="005E5871" w:rsidRDefault="00E901F9" w:rsidP="00E901F9">
      <w:pPr>
        <w:spacing w:line="360" w:lineRule="auto"/>
        <w:ind w:left="1440"/>
        <w:jc w:val="both"/>
        <w:rPr>
          <w:sz w:val="24"/>
          <w:szCs w:val="24"/>
        </w:rPr>
      </w:pPr>
      <w:r w:rsidRPr="005E5871">
        <w:rPr>
          <w:sz w:val="24"/>
          <w:szCs w:val="24"/>
        </w:rPr>
        <w:t>Inicio</w:t>
      </w:r>
      <w:r w:rsidRPr="005E5871">
        <w:rPr>
          <w:sz w:val="24"/>
          <w:szCs w:val="24"/>
        </w:rPr>
        <w:tab/>
        <w:t xml:space="preserve">: </w:t>
      </w:r>
      <w:r>
        <w:rPr>
          <w:sz w:val="24"/>
          <w:szCs w:val="24"/>
        </w:rPr>
        <w:t>20</w:t>
      </w:r>
      <w:r w:rsidRPr="005E5871">
        <w:rPr>
          <w:sz w:val="24"/>
          <w:szCs w:val="24"/>
        </w:rPr>
        <w:t xml:space="preserve"> de </w:t>
      </w:r>
      <w:r>
        <w:rPr>
          <w:sz w:val="24"/>
          <w:szCs w:val="24"/>
        </w:rPr>
        <w:t>marzo</w:t>
      </w:r>
      <w:r w:rsidRPr="005E5871">
        <w:rPr>
          <w:sz w:val="24"/>
          <w:szCs w:val="24"/>
        </w:rPr>
        <w:t xml:space="preserve"> del 201</w:t>
      </w:r>
      <w:r>
        <w:rPr>
          <w:sz w:val="24"/>
          <w:szCs w:val="24"/>
        </w:rPr>
        <w:t>9</w:t>
      </w:r>
    </w:p>
    <w:p w14:paraId="3C094F07" w14:textId="77777777" w:rsidR="00E901F9" w:rsidRPr="005E5871" w:rsidRDefault="00E901F9" w:rsidP="00E901F9">
      <w:pPr>
        <w:spacing w:line="360" w:lineRule="auto"/>
        <w:ind w:left="1440"/>
        <w:jc w:val="both"/>
        <w:rPr>
          <w:sz w:val="24"/>
          <w:szCs w:val="24"/>
        </w:rPr>
      </w:pPr>
      <w:r w:rsidRPr="005E5871">
        <w:rPr>
          <w:sz w:val="24"/>
          <w:szCs w:val="24"/>
        </w:rPr>
        <w:t>Fin</w:t>
      </w:r>
      <w:r w:rsidRPr="005E5871">
        <w:rPr>
          <w:sz w:val="24"/>
          <w:szCs w:val="24"/>
        </w:rPr>
        <w:tab/>
        <w:t>:</w:t>
      </w:r>
      <w:r>
        <w:rPr>
          <w:sz w:val="24"/>
          <w:szCs w:val="24"/>
        </w:rPr>
        <w:t xml:space="preserve"> 16</w:t>
      </w:r>
      <w:r w:rsidRPr="005E5871">
        <w:rPr>
          <w:sz w:val="24"/>
          <w:szCs w:val="24"/>
        </w:rPr>
        <w:t xml:space="preserve"> de </w:t>
      </w:r>
      <w:r>
        <w:rPr>
          <w:sz w:val="24"/>
          <w:szCs w:val="24"/>
        </w:rPr>
        <w:t xml:space="preserve">abril </w:t>
      </w:r>
      <w:r w:rsidRPr="005E5871">
        <w:rPr>
          <w:sz w:val="24"/>
          <w:szCs w:val="24"/>
        </w:rPr>
        <w:t>del 201</w:t>
      </w:r>
      <w:r>
        <w:rPr>
          <w:sz w:val="24"/>
          <w:szCs w:val="24"/>
        </w:rPr>
        <w:t>9</w:t>
      </w:r>
    </w:p>
    <w:p w14:paraId="4C298992" w14:textId="77777777" w:rsidR="00E901F9" w:rsidRPr="005E5871" w:rsidRDefault="00E901F9" w:rsidP="00B73F38">
      <w:pPr>
        <w:pStyle w:val="Estilo4"/>
      </w:pPr>
      <w:r w:rsidRPr="005E5871">
        <w:t>Objetivo de la actividad</w:t>
      </w:r>
    </w:p>
    <w:p w14:paraId="708F918F" w14:textId="43016BD1" w:rsidR="00E901F9" w:rsidRDefault="00E901F9" w:rsidP="00E901F9">
      <w:pPr>
        <w:spacing w:line="360" w:lineRule="auto"/>
        <w:ind w:left="1440"/>
        <w:jc w:val="both"/>
        <w:rPr>
          <w:sz w:val="24"/>
          <w:szCs w:val="24"/>
        </w:rPr>
      </w:pPr>
      <w:r>
        <w:rPr>
          <w:sz w:val="24"/>
          <w:szCs w:val="24"/>
        </w:rPr>
        <w:t xml:space="preserve">Aprendizaje del estudiante en lenguajes web como </w:t>
      </w:r>
      <w:r w:rsidR="006209D7">
        <w:rPr>
          <w:sz w:val="24"/>
          <w:szCs w:val="24"/>
        </w:rPr>
        <w:t>PHP</w:t>
      </w:r>
      <w:r>
        <w:rPr>
          <w:sz w:val="24"/>
          <w:szCs w:val="24"/>
        </w:rPr>
        <w:t xml:space="preserve"> v7.3, html5, css3, JavaScript. Así mismo la gestión de la información y el desarrollo mediante los manejadores de contenido como WordPress. Y por último la subida de la información al hosting de pruebas usando FileZilla o media temple; este primero nos ayuda a gestionar el contenido del hosting mediante servicios ftp, y el segundo también ayuda a gestionar el contenido del hosting, pero mediante servicios http.</w:t>
      </w:r>
    </w:p>
    <w:p w14:paraId="4ED00DE3" w14:textId="77777777" w:rsidR="00E901F9" w:rsidRPr="005E5871" w:rsidRDefault="00E901F9" w:rsidP="00B73F38">
      <w:pPr>
        <w:pStyle w:val="Estilo4"/>
      </w:pPr>
      <w:r w:rsidRPr="00E367B4">
        <w:rPr>
          <w:bCs/>
        </w:rPr>
        <w:t>Limitaciones</w:t>
      </w:r>
      <w:r w:rsidRPr="005E5871">
        <w:t xml:space="preserve"> de la actividad</w:t>
      </w:r>
    </w:p>
    <w:p w14:paraId="1EB1AFE2" w14:textId="77777777" w:rsidR="00E901F9" w:rsidRPr="005E5871" w:rsidRDefault="00E901F9" w:rsidP="00E901F9">
      <w:pPr>
        <w:spacing w:line="360" w:lineRule="auto"/>
        <w:ind w:left="1440"/>
        <w:contextualSpacing/>
        <w:jc w:val="both"/>
        <w:rPr>
          <w:sz w:val="24"/>
          <w:szCs w:val="24"/>
        </w:rPr>
      </w:pPr>
      <w:r w:rsidRPr="005E5871">
        <w:rPr>
          <w:sz w:val="24"/>
          <w:szCs w:val="24"/>
        </w:rPr>
        <w:t>Se encontraron las siguientes limitaciones:</w:t>
      </w:r>
    </w:p>
    <w:p w14:paraId="21B53297" w14:textId="77777777" w:rsidR="00E901F9" w:rsidRPr="00DD57C5" w:rsidRDefault="00E901F9" w:rsidP="00AD66DB">
      <w:pPr>
        <w:pStyle w:val="Prrafodelista"/>
        <w:widowControl/>
        <w:numPr>
          <w:ilvl w:val="0"/>
          <w:numId w:val="15"/>
        </w:numPr>
        <w:autoSpaceDE/>
        <w:autoSpaceDN/>
        <w:spacing w:after="160" w:line="360" w:lineRule="auto"/>
        <w:ind w:left="1985"/>
        <w:contextualSpacing/>
        <w:jc w:val="both"/>
        <w:rPr>
          <w:sz w:val="24"/>
          <w:szCs w:val="24"/>
        </w:rPr>
      </w:pPr>
      <w:r>
        <w:rPr>
          <w:sz w:val="24"/>
          <w:szCs w:val="24"/>
        </w:rPr>
        <w:t xml:space="preserve">El periodo de capacitación fue muy breve para afianzar de manera correcta conocimientos acerca de las herramientas que brinda el Framework Bootstrap, así como el </w:t>
      </w:r>
      <w:proofErr w:type="spellStart"/>
      <w:r>
        <w:rPr>
          <w:sz w:val="24"/>
          <w:szCs w:val="24"/>
        </w:rPr>
        <w:t>CMS’s</w:t>
      </w:r>
      <w:proofErr w:type="spellEnd"/>
      <w:r>
        <w:rPr>
          <w:sz w:val="24"/>
          <w:szCs w:val="24"/>
        </w:rPr>
        <w:t xml:space="preserve"> o librerías que aceleren el trabajo y recorten el tiempo de implementación.</w:t>
      </w:r>
    </w:p>
    <w:p w14:paraId="3F629B41" w14:textId="77777777" w:rsidR="00E901F9" w:rsidRDefault="00E901F9" w:rsidP="00E367B4">
      <w:pPr>
        <w:pStyle w:val="Estilo4"/>
      </w:pPr>
      <w:r w:rsidRPr="005E5871">
        <w:t>Justificación de la actividad</w:t>
      </w:r>
    </w:p>
    <w:p w14:paraId="44EAE2A2" w14:textId="77777777" w:rsidR="00E901F9" w:rsidRPr="00681627" w:rsidRDefault="00E901F9" w:rsidP="00AD66DB">
      <w:pPr>
        <w:pStyle w:val="Prrafodelista"/>
        <w:widowControl/>
        <w:numPr>
          <w:ilvl w:val="0"/>
          <w:numId w:val="17"/>
        </w:numPr>
        <w:autoSpaceDE/>
        <w:autoSpaceDN/>
        <w:spacing w:after="160" w:line="360" w:lineRule="auto"/>
        <w:contextualSpacing/>
        <w:jc w:val="both"/>
        <w:rPr>
          <w:sz w:val="24"/>
          <w:szCs w:val="24"/>
        </w:rPr>
      </w:pPr>
      <w:r>
        <w:rPr>
          <w:sz w:val="24"/>
          <w:szCs w:val="24"/>
        </w:rPr>
        <w:t>Adquirir conocimiento para poder elegir en que lenguaje o manejador de contenido en cual desarrollar</w:t>
      </w:r>
      <w:r w:rsidRPr="00681627">
        <w:rPr>
          <w:sz w:val="24"/>
          <w:szCs w:val="24"/>
        </w:rPr>
        <w:t>.</w:t>
      </w:r>
    </w:p>
    <w:p w14:paraId="0205286A" w14:textId="77777777" w:rsidR="00E901F9" w:rsidRPr="005E5871" w:rsidRDefault="00E901F9" w:rsidP="00E367B4">
      <w:pPr>
        <w:pStyle w:val="Estilo4"/>
      </w:pPr>
      <w:r w:rsidRPr="005E5871">
        <w:t>Descripción de la actividad</w:t>
      </w:r>
    </w:p>
    <w:p w14:paraId="1AEC0988" w14:textId="323987D9" w:rsidR="00E901F9" w:rsidRDefault="00E901F9" w:rsidP="00AD66DB">
      <w:pPr>
        <w:pStyle w:val="Prrafodelista"/>
        <w:widowControl/>
        <w:numPr>
          <w:ilvl w:val="0"/>
          <w:numId w:val="16"/>
        </w:numPr>
        <w:autoSpaceDE/>
        <w:autoSpaceDN/>
        <w:spacing w:after="160" w:line="360" w:lineRule="auto"/>
        <w:contextualSpacing/>
        <w:jc w:val="both"/>
        <w:rPr>
          <w:sz w:val="24"/>
          <w:szCs w:val="24"/>
        </w:rPr>
      </w:pPr>
      <w:r>
        <w:rPr>
          <w:sz w:val="24"/>
          <w:szCs w:val="24"/>
        </w:rPr>
        <w:t xml:space="preserve">En esta actividad se revisaron y recolectaron manuales de </w:t>
      </w:r>
      <w:r w:rsidR="006209D7">
        <w:rPr>
          <w:sz w:val="24"/>
          <w:szCs w:val="24"/>
        </w:rPr>
        <w:t>PHP</w:t>
      </w:r>
      <w:r>
        <w:rPr>
          <w:sz w:val="24"/>
          <w:szCs w:val="24"/>
        </w:rPr>
        <w:t xml:space="preserve"> v7, html5, css3, JavaScript y </w:t>
      </w:r>
      <w:r w:rsidR="006209D7">
        <w:rPr>
          <w:sz w:val="24"/>
          <w:szCs w:val="24"/>
        </w:rPr>
        <w:t>MySQL</w:t>
      </w:r>
      <w:r>
        <w:rPr>
          <w:sz w:val="24"/>
          <w:szCs w:val="24"/>
        </w:rPr>
        <w:t>. Como también del framework Bootstrap y del CMS WordPress.</w:t>
      </w:r>
    </w:p>
    <w:p w14:paraId="6C366186" w14:textId="07C25BC7" w:rsidR="00E901F9" w:rsidRDefault="00E901F9" w:rsidP="00AD66DB">
      <w:pPr>
        <w:pStyle w:val="Prrafodelista"/>
        <w:widowControl/>
        <w:numPr>
          <w:ilvl w:val="0"/>
          <w:numId w:val="16"/>
        </w:numPr>
        <w:autoSpaceDE/>
        <w:autoSpaceDN/>
        <w:spacing w:after="160" w:line="360" w:lineRule="auto"/>
        <w:contextualSpacing/>
        <w:jc w:val="both"/>
        <w:rPr>
          <w:sz w:val="24"/>
          <w:szCs w:val="24"/>
        </w:rPr>
      </w:pPr>
      <w:r w:rsidRPr="00681627">
        <w:rPr>
          <w:sz w:val="24"/>
          <w:szCs w:val="24"/>
        </w:rPr>
        <w:lastRenderedPageBreak/>
        <w:t xml:space="preserve">Para el manejo de versiones y gestionar dependencias de </w:t>
      </w:r>
      <w:r w:rsidR="006209D7">
        <w:rPr>
          <w:sz w:val="24"/>
          <w:szCs w:val="24"/>
        </w:rPr>
        <w:t>PHP</w:t>
      </w:r>
      <w:r w:rsidRPr="00681627">
        <w:rPr>
          <w:sz w:val="24"/>
          <w:szCs w:val="24"/>
        </w:rPr>
        <w:t xml:space="preserve"> se usó </w:t>
      </w:r>
      <w:proofErr w:type="spellStart"/>
      <w:r w:rsidRPr="00681627">
        <w:rPr>
          <w:sz w:val="24"/>
          <w:szCs w:val="24"/>
        </w:rPr>
        <w:t>Synfony</w:t>
      </w:r>
      <w:proofErr w:type="spellEnd"/>
      <w:r w:rsidRPr="00681627">
        <w:rPr>
          <w:sz w:val="24"/>
          <w:szCs w:val="24"/>
        </w:rPr>
        <w:t xml:space="preserve">. </w:t>
      </w:r>
    </w:p>
    <w:p w14:paraId="7D484E95" w14:textId="287C8C8A" w:rsidR="00E901F9" w:rsidRPr="00681627" w:rsidRDefault="00E901F9" w:rsidP="00AD66DB">
      <w:pPr>
        <w:pStyle w:val="Prrafodelista"/>
        <w:widowControl/>
        <w:numPr>
          <w:ilvl w:val="0"/>
          <w:numId w:val="16"/>
        </w:numPr>
        <w:autoSpaceDE/>
        <w:autoSpaceDN/>
        <w:spacing w:after="160" w:line="360" w:lineRule="auto"/>
        <w:contextualSpacing/>
        <w:jc w:val="both"/>
        <w:rPr>
          <w:sz w:val="24"/>
          <w:szCs w:val="24"/>
        </w:rPr>
      </w:pPr>
      <w:r w:rsidRPr="00681627">
        <w:rPr>
          <w:sz w:val="24"/>
          <w:szCs w:val="24"/>
        </w:rPr>
        <w:t xml:space="preserve">Se </w:t>
      </w:r>
      <w:r w:rsidR="006209D7" w:rsidRPr="00681627">
        <w:rPr>
          <w:sz w:val="24"/>
          <w:szCs w:val="24"/>
        </w:rPr>
        <w:t>desarrolló</w:t>
      </w:r>
      <w:r w:rsidRPr="00681627">
        <w:rPr>
          <w:sz w:val="24"/>
          <w:szCs w:val="24"/>
        </w:rPr>
        <w:t xml:space="preserve"> pequeños programas en los lenguajes antes mencionados como parte del aprendizaje, así mismo se hizo almacenamiento de información en MySQL, todo esto montando un servidor web local conocido como localhost, para lo cual se usó 2 tipos de programas XAMPP y </w:t>
      </w:r>
      <w:proofErr w:type="spellStart"/>
      <w:r w:rsidRPr="00681627">
        <w:rPr>
          <w:sz w:val="24"/>
          <w:szCs w:val="24"/>
        </w:rPr>
        <w:t>Laragon</w:t>
      </w:r>
      <w:proofErr w:type="spellEnd"/>
      <w:r>
        <w:rPr>
          <w:sz w:val="24"/>
          <w:szCs w:val="24"/>
        </w:rPr>
        <w:t>.</w:t>
      </w:r>
    </w:p>
    <w:p w14:paraId="59FBA28A" w14:textId="32FD1E7A" w:rsidR="00E901F9" w:rsidRDefault="00E901F9" w:rsidP="00AD66DB">
      <w:pPr>
        <w:pStyle w:val="Prrafodelista"/>
        <w:widowControl/>
        <w:numPr>
          <w:ilvl w:val="0"/>
          <w:numId w:val="16"/>
        </w:numPr>
        <w:autoSpaceDE/>
        <w:autoSpaceDN/>
        <w:spacing w:after="160" w:line="360" w:lineRule="auto"/>
        <w:contextualSpacing/>
        <w:jc w:val="both"/>
        <w:rPr>
          <w:sz w:val="24"/>
          <w:szCs w:val="24"/>
        </w:rPr>
      </w:pPr>
      <w:r>
        <w:rPr>
          <w:sz w:val="24"/>
          <w:szCs w:val="24"/>
        </w:rPr>
        <w:t xml:space="preserve">Se </w:t>
      </w:r>
      <w:r w:rsidR="006209D7">
        <w:rPr>
          <w:sz w:val="24"/>
          <w:szCs w:val="24"/>
        </w:rPr>
        <w:t>realizó</w:t>
      </w:r>
      <w:r>
        <w:rPr>
          <w:sz w:val="24"/>
          <w:szCs w:val="24"/>
        </w:rPr>
        <w:t xml:space="preserve"> pruebas de publicación en el hosting de </w:t>
      </w:r>
      <w:r w:rsidR="006209D7">
        <w:rPr>
          <w:sz w:val="24"/>
          <w:szCs w:val="24"/>
        </w:rPr>
        <w:t>Guamán</w:t>
      </w:r>
      <w:r>
        <w:rPr>
          <w:sz w:val="24"/>
          <w:szCs w:val="24"/>
        </w:rPr>
        <w:t xml:space="preserve"> poma como parte de aprendizaje. Esto mediante 2 tipos de servicios ftp y http, para lo cual se usó FileZilla para el primero y el segundo mediante la página web del proveedor del hosting de </w:t>
      </w:r>
      <w:r w:rsidR="006209D7">
        <w:rPr>
          <w:sz w:val="24"/>
          <w:szCs w:val="24"/>
        </w:rPr>
        <w:t>Guamán</w:t>
      </w:r>
      <w:r>
        <w:rPr>
          <w:sz w:val="24"/>
          <w:szCs w:val="24"/>
        </w:rPr>
        <w:t xml:space="preserve"> Poma</w:t>
      </w:r>
    </w:p>
    <w:p w14:paraId="25975E14" w14:textId="77777777" w:rsidR="00E901F9" w:rsidRPr="004C4BF1" w:rsidRDefault="00E901F9" w:rsidP="00E901F9">
      <w:pPr>
        <w:pStyle w:val="Prrafodelista"/>
        <w:spacing w:line="360" w:lineRule="auto"/>
        <w:ind w:left="2160"/>
        <w:jc w:val="both"/>
        <w:rPr>
          <w:sz w:val="24"/>
          <w:szCs w:val="24"/>
        </w:rPr>
      </w:pPr>
    </w:p>
    <w:p w14:paraId="3B00E5DB" w14:textId="77777777" w:rsidR="00E901F9" w:rsidRPr="004B6F77" w:rsidRDefault="00E901F9" w:rsidP="004B6F77">
      <w:pPr>
        <w:pStyle w:val="Estilo3"/>
      </w:pPr>
      <w:bookmarkStart w:id="113" w:name="_Toc534782130"/>
      <w:r w:rsidRPr="004B6F77">
        <w:t>Recabar información de las 10 municipalidades firmantes del convenio y su respectivo desarrollo del sistema de web de publicación e información para cada una.</w:t>
      </w:r>
      <w:bookmarkEnd w:id="113"/>
    </w:p>
    <w:p w14:paraId="2C7ECC11" w14:textId="77777777" w:rsidR="00E901F9" w:rsidRPr="005E5871" w:rsidRDefault="00E901F9" w:rsidP="00E367B4">
      <w:pPr>
        <w:pStyle w:val="Estilo4"/>
      </w:pPr>
      <w:r w:rsidRPr="005E5871">
        <w:t>Periodo de la actividad</w:t>
      </w:r>
    </w:p>
    <w:p w14:paraId="176762EC" w14:textId="77777777" w:rsidR="00E901F9" w:rsidRPr="005E5871" w:rsidRDefault="00E901F9" w:rsidP="00E901F9">
      <w:pPr>
        <w:spacing w:line="360" w:lineRule="auto"/>
        <w:ind w:left="1440"/>
        <w:jc w:val="both"/>
        <w:rPr>
          <w:sz w:val="24"/>
          <w:szCs w:val="24"/>
        </w:rPr>
      </w:pPr>
      <w:r>
        <w:rPr>
          <w:sz w:val="24"/>
          <w:szCs w:val="24"/>
        </w:rPr>
        <w:t>Inicio</w:t>
      </w:r>
      <w:r>
        <w:rPr>
          <w:sz w:val="24"/>
          <w:szCs w:val="24"/>
        </w:rPr>
        <w:tab/>
        <w:t>: 17</w:t>
      </w:r>
      <w:r w:rsidRPr="005E5871">
        <w:rPr>
          <w:sz w:val="24"/>
          <w:szCs w:val="24"/>
        </w:rPr>
        <w:t xml:space="preserve"> de </w:t>
      </w:r>
      <w:r>
        <w:rPr>
          <w:sz w:val="24"/>
          <w:szCs w:val="24"/>
        </w:rPr>
        <w:t>abril</w:t>
      </w:r>
      <w:r w:rsidRPr="005E5871">
        <w:rPr>
          <w:sz w:val="24"/>
          <w:szCs w:val="24"/>
        </w:rPr>
        <w:t xml:space="preserve"> del 201</w:t>
      </w:r>
      <w:r>
        <w:rPr>
          <w:sz w:val="24"/>
          <w:szCs w:val="24"/>
        </w:rPr>
        <w:t>9</w:t>
      </w:r>
    </w:p>
    <w:p w14:paraId="744ABACB" w14:textId="77777777" w:rsidR="00E901F9" w:rsidRPr="005E5871" w:rsidRDefault="00E901F9" w:rsidP="00E901F9">
      <w:pPr>
        <w:spacing w:line="360" w:lineRule="auto"/>
        <w:ind w:left="1440"/>
        <w:jc w:val="both"/>
        <w:rPr>
          <w:sz w:val="24"/>
          <w:szCs w:val="24"/>
        </w:rPr>
      </w:pPr>
      <w:r>
        <w:rPr>
          <w:sz w:val="24"/>
          <w:szCs w:val="24"/>
        </w:rPr>
        <w:t>Fin</w:t>
      </w:r>
      <w:r>
        <w:rPr>
          <w:sz w:val="24"/>
          <w:szCs w:val="24"/>
        </w:rPr>
        <w:tab/>
        <w:t>: 1</w:t>
      </w:r>
      <w:r w:rsidRPr="005E5871">
        <w:rPr>
          <w:sz w:val="24"/>
          <w:szCs w:val="24"/>
        </w:rPr>
        <w:t xml:space="preserve"> de </w:t>
      </w:r>
      <w:r>
        <w:rPr>
          <w:sz w:val="24"/>
          <w:szCs w:val="24"/>
        </w:rPr>
        <w:t>julio</w:t>
      </w:r>
      <w:r w:rsidRPr="005E5871">
        <w:rPr>
          <w:sz w:val="24"/>
          <w:szCs w:val="24"/>
        </w:rPr>
        <w:t xml:space="preserve"> del 2017</w:t>
      </w:r>
    </w:p>
    <w:p w14:paraId="71ECED63" w14:textId="77777777" w:rsidR="00E901F9" w:rsidRPr="005E5871" w:rsidRDefault="00E901F9" w:rsidP="00E367B4">
      <w:pPr>
        <w:pStyle w:val="Estilo4"/>
      </w:pPr>
      <w:r w:rsidRPr="005E5871">
        <w:t>Objetivo de la actividad</w:t>
      </w:r>
    </w:p>
    <w:p w14:paraId="295BE1AF" w14:textId="77777777" w:rsidR="00E901F9" w:rsidRDefault="00E901F9" w:rsidP="00AD66DB">
      <w:pPr>
        <w:pStyle w:val="Prrafodelista"/>
        <w:widowControl/>
        <w:numPr>
          <w:ilvl w:val="0"/>
          <w:numId w:val="17"/>
        </w:numPr>
        <w:autoSpaceDE/>
        <w:autoSpaceDN/>
        <w:spacing w:after="160" w:line="360" w:lineRule="auto"/>
        <w:contextualSpacing/>
        <w:jc w:val="both"/>
        <w:rPr>
          <w:sz w:val="24"/>
          <w:szCs w:val="24"/>
        </w:rPr>
      </w:pPr>
      <w:r w:rsidRPr="00AD6788">
        <w:rPr>
          <w:sz w:val="24"/>
          <w:szCs w:val="24"/>
        </w:rPr>
        <w:t>Adquirir conocimiento sobre el manejo de información de las DEMUNAS para obtener un patrón. Asimismo, obtener información de las páginas de las municipalidades de Ollantaytambo, San Jerónimo, Santiago, Cusco, Anta, Lucre, Oropesa, Saylla, Chincheros y Urcos para poder definir un lenguaje compatible en todas.</w:t>
      </w:r>
    </w:p>
    <w:p w14:paraId="44EDADA6" w14:textId="77777777" w:rsidR="00E901F9" w:rsidRPr="00AD6788" w:rsidRDefault="00E901F9" w:rsidP="00AD66DB">
      <w:pPr>
        <w:pStyle w:val="Prrafodelista"/>
        <w:widowControl/>
        <w:numPr>
          <w:ilvl w:val="0"/>
          <w:numId w:val="17"/>
        </w:numPr>
        <w:autoSpaceDE/>
        <w:autoSpaceDN/>
        <w:spacing w:after="160" w:line="360" w:lineRule="auto"/>
        <w:contextualSpacing/>
        <w:jc w:val="both"/>
        <w:rPr>
          <w:sz w:val="24"/>
          <w:szCs w:val="24"/>
        </w:rPr>
      </w:pPr>
      <w:r>
        <w:rPr>
          <w:sz w:val="24"/>
          <w:szCs w:val="24"/>
        </w:rPr>
        <w:t>Poner en producción lo aprendido en las semanas anteriores.</w:t>
      </w:r>
    </w:p>
    <w:p w14:paraId="6D2B802F" w14:textId="77777777" w:rsidR="00E901F9" w:rsidRDefault="00E901F9" w:rsidP="00613031">
      <w:pPr>
        <w:pStyle w:val="Estilo4"/>
      </w:pPr>
      <w:r w:rsidRPr="005E5871">
        <w:t>Limitaciones de la actividad</w:t>
      </w:r>
    </w:p>
    <w:p w14:paraId="38E184D5" w14:textId="77777777" w:rsidR="00E901F9" w:rsidRDefault="00E901F9" w:rsidP="00AD66DB">
      <w:pPr>
        <w:pStyle w:val="Prrafodelista"/>
        <w:widowControl/>
        <w:numPr>
          <w:ilvl w:val="0"/>
          <w:numId w:val="15"/>
        </w:numPr>
        <w:autoSpaceDE/>
        <w:autoSpaceDN/>
        <w:spacing w:after="160" w:line="360" w:lineRule="auto"/>
        <w:contextualSpacing/>
        <w:jc w:val="both"/>
        <w:rPr>
          <w:sz w:val="24"/>
          <w:szCs w:val="24"/>
        </w:rPr>
      </w:pPr>
      <w:r>
        <w:rPr>
          <w:sz w:val="24"/>
          <w:szCs w:val="24"/>
        </w:rPr>
        <w:t>El corto tiempo y la poca disponibilidad de las personas a cargo de las instituciones públicas para realizar un óptimo análisis de proceso e innovarse con tecnologías de la información.</w:t>
      </w:r>
    </w:p>
    <w:p w14:paraId="3EB1BFAA" w14:textId="77777777" w:rsidR="00E901F9" w:rsidRPr="00AD6788" w:rsidRDefault="00E901F9" w:rsidP="00AD66DB">
      <w:pPr>
        <w:pStyle w:val="Prrafodelista"/>
        <w:widowControl/>
        <w:numPr>
          <w:ilvl w:val="0"/>
          <w:numId w:val="18"/>
        </w:numPr>
        <w:autoSpaceDE/>
        <w:autoSpaceDN/>
        <w:spacing w:after="160" w:line="360" w:lineRule="auto"/>
        <w:contextualSpacing/>
        <w:jc w:val="both"/>
        <w:rPr>
          <w:b/>
          <w:bCs/>
          <w:sz w:val="24"/>
          <w:szCs w:val="24"/>
        </w:rPr>
      </w:pPr>
      <w:r w:rsidRPr="223DAF9D">
        <w:rPr>
          <w:sz w:val="24"/>
          <w:szCs w:val="24"/>
        </w:rPr>
        <w:t>Algunas municipalidades no contaban con hosting habilitado por lo que no se podía conocer qué tipo de tecnología tenía su página web.</w:t>
      </w:r>
    </w:p>
    <w:p w14:paraId="44129FE5" w14:textId="77777777" w:rsidR="00E901F9" w:rsidRPr="001B7699" w:rsidRDefault="00E901F9" w:rsidP="00AD66DB">
      <w:pPr>
        <w:pStyle w:val="Prrafodelista"/>
        <w:widowControl/>
        <w:numPr>
          <w:ilvl w:val="0"/>
          <w:numId w:val="18"/>
        </w:numPr>
        <w:autoSpaceDE/>
        <w:autoSpaceDN/>
        <w:spacing w:after="160" w:line="360" w:lineRule="auto"/>
        <w:contextualSpacing/>
        <w:jc w:val="both"/>
        <w:rPr>
          <w:b/>
          <w:sz w:val="24"/>
          <w:szCs w:val="24"/>
        </w:rPr>
      </w:pPr>
      <w:r>
        <w:rPr>
          <w:sz w:val="24"/>
          <w:szCs w:val="24"/>
        </w:rPr>
        <w:lastRenderedPageBreak/>
        <w:t>Algunas DEMUNAS no contaban con información sobre sus funciones y alcances ni reglamento de funcionamiento.</w:t>
      </w:r>
    </w:p>
    <w:p w14:paraId="198CE471" w14:textId="77777777" w:rsidR="00E901F9" w:rsidRPr="00AD6788" w:rsidRDefault="00E901F9" w:rsidP="00AD66DB">
      <w:pPr>
        <w:pStyle w:val="Prrafodelista"/>
        <w:widowControl/>
        <w:numPr>
          <w:ilvl w:val="0"/>
          <w:numId w:val="18"/>
        </w:numPr>
        <w:autoSpaceDE/>
        <w:autoSpaceDN/>
        <w:spacing w:after="160" w:line="360" w:lineRule="auto"/>
        <w:contextualSpacing/>
        <w:jc w:val="both"/>
        <w:rPr>
          <w:b/>
          <w:sz w:val="24"/>
          <w:szCs w:val="24"/>
        </w:rPr>
      </w:pPr>
      <w:r>
        <w:rPr>
          <w:sz w:val="24"/>
          <w:szCs w:val="24"/>
        </w:rPr>
        <w:t>Como era cambio de gestión municipal algunas aún no habían designado a encargados de la DEMUNA ya que este cargo es de confianza</w:t>
      </w:r>
    </w:p>
    <w:p w14:paraId="4D248B22" w14:textId="77777777" w:rsidR="00E901F9" w:rsidRPr="00523AF8" w:rsidRDefault="00E901F9" w:rsidP="00613031">
      <w:pPr>
        <w:pStyle w:val="Estilo4"/>
      </w:pPr>
      <w:r w:rsidRPr="005E5871">
        <w:t>Justificación de la actividad</w:t>
      </w:r>
    </w:p>
    <w:p w14:paraId="0DFA6727" w14:textId="77777777" w:rsidR="00E901F9" w:rsidRDefault="00E901F9" w:rsidP="00AD66DB">
      <w:pPr>
        <w:pStyle w:val="Prrafodelista"/>
        <w:widowControl/>
        <w:numPr>
          <w:ilvl w:val="0"/>
          <w:numId w:val="19"/>
        </w:numPr>
        <w:autoSpaceDE/>
        <w:autoSpaceDN/>
        <w:spacing w:after="160" w:line="360" w:lineRule="auto"/>
        <w:contextualSpacing/>
        <w:jc w:val="both"/>
        <w:rPr>
          <w:sz w:val="24"/>
          <w:szCs w:val="24"/>
        </w:rPr>
      </w:pPr>
      <w:r w:rsidRPr="001B7699">
        <w:rPr>
          <w:sz w:val="24"/>
          <w:szCs w:val="24"/>
        </w:rPr>
        <w:t>Poner la producción lo aprendido durante la semana de preparación desarrollando el sistema de publicación e información para cada municipalidad.</w:t>
      </w:r>
    </w:p>
    <w:p w14:paraId="5A5407CD" w14:textId="77777777" w:rsidR="00E901F9" w:rsidRDefault="00E901F9" w:rsidP="00AD66DB">
      <w:pPr>
        <w:pStyle w:val="Prrafodelista"/>
        <w:widowControl/>
        <w:numPr>
          <w:ilvl w:val="0"/>
          <w:numId w:val="19"/>
        </w:numPr>
        <w:autoSpaceDE/>
        <w:autoSpaceDN/>
        <w:spacing w:after="160" w:line="360" w:lineRule="auto"/>
        <w:contextualSpacing/>
        <w:jc w:val="both"/>
        <w:rPr>
          <w:sz w:val="24"/>
          <w:szCs w:val="24"/>
        </w:rPr>
      </w:pPr>
      <w:r>
        <w:rPr>
          <w:sz w:val="24"/>
          <w:szCs w:val="24"/>
        </w:rPr>
        <w:t>Aprendizaje sobre normas legales sobre la protección a niños y adolescentes y como la población en conjunto está obligado en participar para el progreso y mejora de la sociedad peruana.</w:t>
      </w:r>
    </w:p>
    <w:p w14:paraId="64BC2BFF" w14:textId="77777777" w:rsidR="00E901F9" w:rsidRPr="00813728" w:rsidRDefault="00E901F9" w:rsidP="00AD66DB">
      <w:pPr>
        <w:pStyle w:val="Prrafodelista"/>
        <w:widowControl/>
        <w:numPr>
          <w:ilvl w:val="0"/>
          <w:numId w:val="19"/>
        </w:numPr>
        <w:autoSpaceDE/>
        <w:autoSpaceDN/>
        <w:spacing w:after="160" w:line="360" w:lineRule="auto"/>
        <w:contextualSpacing/>
        <w:jc w:val="both"/>
        <w:rPr>
          <w:sz w:val="24"/>
          <w:szCs w:val="24"/>
        </w:rPr>
      </w:pPr>
      <w:r w:rsidRPr="00813728">
        <w:rPr>
          <w:sz w:val="24"/>
          <w:szCs w:val="24"/>
        </w:rPr>
        <w:t xml:space="preserve">Funcionamiento y alcances de los órganos protectores de los niños y adolescentes. </w:t>
      </w:r>
    </w:p>
    <w:p w14:paraId="21F0BE63" w14:textId="77777777" w:rsidR="00E901F9" w:rsidRPr="00681627" w:rsidRDefault="00E901F9" w:rsidP="00613031">
      <w:pPr>
        <w:pStyle w:val="Estilo4"/>
      </w:pPr>
      <w:r w:rsidRPr="005E5871">
        <w:t>Descripción de la actividad</w:t>
      </w:r>
    </w:p>
    <w:p w14:paraId="2BC4B342" w14:textId="77777777" w:rsidR="00E901F9" w:rsidRDefault="00E901F9" w:rsidP="00AD66DB">
      <w:pPr>
        <w:pStyle w:val="Prrafodelista"/>
        <w:widowControl/>
        <w:numPr>
          <w:ilvl w:val="0"/>
          <w:numId w:val="16"/>
        </w:numPr>
        <w:autoSpaceDE/>
        <w:autoSpaceDN/>
        <w:spacing w:after="160" w:line="360" w:lineRule="auto"/>
        <w:contextualSpacing/>
        <w:jc w:val="both"/>
        <w:rPr>
          <w:sz w:val="24"/>
          <w:szCs w:val="24"/>
        </w:rPr>
      </w:pPr>
      <w:r>
        <w:rPr>
          <w:sz w:val="24"/>
          <w:szCs w:val="24"/>
        </w:rPr>
        <w:t>Se hizo un análisis de los procesos de las 10 defensorías municipales del niño y adolescente, las leyes que las rigen y el alcance</w:t>
      </w:r>
      <w:r w:rsidRPr="00433C2D">
        <w:rPr>
          <w:sz w:val="24"/>
          <w:szCs w:val="24"/>
        </w:rPr>
        <w:t>.</w:t>
      </w:r>
      <w:r>
        <w:rPr>
          <w:sz w:val="24"/>
          <w:szCs w:val="24"/>
        </w:rPr>
        <w:t xml:space="preserve"> Esto con las encargadas del cargo en las 10 municipalidades</w:t>
      </w:r>
    </w:p>
    <w:p w14:paraId="341DB5E8" w14:textId="353E9E25" w:rsidR="00E901F9" w:rsidRDefault="00E901F9" w:rsidP="00AD66DB">
      <w:pPr>
        <w:pStyle w:val="Prrafodelista"/>
        <w:widowControl/>
        <w:numPr>
          <w:ilvl w:val="0"/>
          <w:numId w:val="16"/>
        </w:numPr>
        <w:autoSpaceDE/>
        <w:autoSpaceDN/>
        <w:spacing w:after="160" w:line="360" w:lineRule="auto"/>
        <w:contextualSpacing/>
        <w:jc w:val="both"/>
        <w:rPr>
          <w:sz w:val="24"/>
          <w:szCs w:val="24"/>
        </w:rPr>
      </w:pPr>
      <w:r>
        <w:rPr>
          <w:sz w:val="24"/>
          <w:szCs w:val="24"/>
        </w:rPr>
        <w:t xml:space="preserve">Se </w:t>
      </w:r>
      <w:r w:rsidR="006209D7">
        <w:rPr>
          <w:sz w:val="24"/>
          <w:szCs w:val="24"/>
        </w:rPr>
        <w:t>realizó</w:t>
      </w:r>
      <w:r>
        <w:rPr>
          <w:sz w:val="24"/>
          <w:szCs w:val="24"/>
        </w:rPr>
        <w:t xml:space="preserve"> un análisis de requerimiento con el encargado del proyecto y los encargados de las municipalidades.</w:t>
      </w:r>
    </w:p>
    <w:p w14:paraId="72D85155" w14:textId="12435611" w:rsidR="00E901F9" w:rsidRDefault="00E901F9" w:rsidP="00AD66DB">
      <w:pPr>
        <w:pStyle w:val="Prrafodelista"/>
        <w:widowControl/>
        <w:numPr>
          <w:ilvl w:val="0"/>
          <w:numId w:val="16"/>
        </w:numPr>
        <w:autoSpaceDE/>
        <w:autoSpaceDN/>
        <w:spacing w:after="160" w:line="360" w:lineRule="auto"/>
        <w:contextualSpacing/>
        <w:jc w:val="both"/>
        <w:rPr>
          <w:sz w:val="24"/>
          <w:szCs w:val="24"/>
        </w:rPr>
      </w:pPr>
      <w:r>
        <w:rPr>
          <w:sz w:val="24"/>
          <w:szCs w:val="24"/>
        </w:rPr>
        <w:t xml:space="preserve">Se </w:t>
      </w:r>
      <w:r w:rsidR="006209D7">
        <w:rPr>
          <w:sz w:val="24"/>
          <w:szCs w:val="24"/>
        </w:rPr>
        <w:t>desarrolló</w:t>
      </w:r>
      <w:r>
        <w:rPr>
          <w:sz w:val="24"/>
          <w:szCs w:val="24"/>
        </w:rPr>
        <w:t xml:space="preserve"> la maquetación del sistema de información con el encargado del área de informática de Guaman Poma, para lo cual se tomó como base el diseño de cada página web de las municipalidades</w:t>
      </w:r>
    </w:p>
    <w:p w14:paraId="6FB511BA" w14:textId="1EF77F8D" w:rsidR="00E901F9" w:rsidRPr="001B7699" w:rsidRDefault="00E901F9" w:rsidP="00AD66DB">
      <w:pPr>
        <w:pStyle w:val="Prrafodelista"/>
        <w:widowControl/>
        <w:numPr>
          <w:ilvl w:val="0"/>
          <w:numId w:val="16"/>
        </w:numPr>
        <w:autoSpaceDE/>
        <w:autoSpaceDN/>
        <w:spacing w:after="160" w:line="360" w:lineRule="auto"/>
        <w:contextualSpacing/>
        <w:jc w:val="both"/>
        <w:rPr>
          <w:sz w:val="24"/>
          <w:szCs w:val="24"/>
        </w:rPr>
      </w:pPr>
      <w:r>
        <w:rPr>
          <w:sz w:val="24"/>
          <w:szCs w:val="24"/>
        </w:rPr>
        <w:t xml:space="preserve">Desarrollo del Sistema web de información y publicación usando para ello el Framework Bootstrap para el front-end y </w:t>
      </w:r>
      <w:r w:rsidR="006209D7">
        <w:rPr>
          <w:sz w:val="24"/>
          <w:szCs w:val="24"/>
        </w:rPr>
        <w:t>PHP</w:t>
      </w:r>
      <w:r>
        <w:rPr>
          <w:sz w:val="24"/>
          <w:szCs w:val="24"/>
        </w:rPr>
        <w:t xml:space="preserve"> v7 para el back-end.</w:t>
      </w:r>
    </w:p>
    <w:p w14:paraId="1076037C" w14:textId="77777777" w:rsidR="00E901F9" w:rsidRPr="004B6F77" w:rsidRDefault="00E901F9" w:rsidP="004B6F77">
      <w:pPr>
        <w:pStyle w:val="Estilo3"/>
      </w:pPr>
      <w:r w:rsidRPr="004B6F77">
        <w:t>Levantamiento de observaciones y subida del Sistema de información y publicación</w:t>
      </w:r>
    </w:p>
    <w:p w14:paraId="1A7069B7" w14:textId="77777777" w:rsidR="00E901F9" w:rsidRPr="005E5871" w:rsidRDefault="00E901F9" w:rsidP="00613031">
      <w:pPr>
        <w:pStyle w:val="Estilo4"/>
      </w:pPr>
      <w:r w:rsidRPr="005E5871">
        <w:t>Periodo de la actividad</w:t>
      </w:r>
    </w:p>
    <w:p w14:paraId="659457C3" w14:textId="77777777" w:rsidR="00E901F9" w:rsidRPr="005E5871" w:rsidRDefault="00E901F9" w:rsidP="00E901F9">
      <w:pPr>
        <w:spacing w:line="360" w:lineRule="auto"/>
        <w:ind w:left="1440"/>
        <w:jc w:val="both"/>
        <w:rPr>
          <w:sz w:val="24"/>
          <w:szCs w:val="24"/>
        </w:rPr>
      </w:pPr>
      <w:bookmarkStart w:id="114" w:name="_Hlk27465853"/>
      <w:r w:rsidRPr="005E5871">
        <w:rPr>
          <w:sz w:val="24"/>
          <w:szCs w:val="24"/>
        </w:rPr>
        <w:t>Inicio</w:t>
      </w:r>
      <w:r w:rsidRPr="005E5871">
        <w:rPr>
          <w:sz w:val="24"/>
          <w:szCs w:val="24"/>
        </w:rPr>
        <w:tab/>
        <w:t xml:space="preserve">: </w:t>
      </w:r>
      <w:r>
        <w:rPr>
          <w:sz w:val="24"/>
          <w:szCs w:val="24"/>
        </w:rPr>
        <w:t xml:space="preserve">02 </w:t>
      </w:r>
      <w:r w:rsidRPr="005E5871">
        <w:rPr>
          <w:sz w:val="24"/>
          <w:szCs w:val="24"/>
        </w:rPr>
        <w:t xml:space="preserve">de </w:t>
      </w:r>
      <w:r>
        <w:rPr>
          <w:sz w:val="24"/>
          <w:szCs w:val="24"/>
        </w:rPr>
        <w:t xml:space="preserve">julio </w:t>
      </w:r>
      <w:r w:rsidRPr="005E5871">
        <w:rPr>
          <w:sz w:val="24"/>
          <w:szCs w:val="24"/>
        </w:rPr>
        <w:t>del 201</w:t>
      </w:r>
      <w:r>
        <w:rPr>
          <w:sz w:val="24"/>
          <w:szCs w:val="24"/>
        </w:rPr>
        <w:t>9</w:t>
      </w:r>
    </w:p>
    <w:p w14:paraId="06F7BC38" w14:textId="77777777" w:rsidR="00E901F9" w:rsidRPr="005E5871" w:rsidRDefault="00E901F9" w:rsidP="00E901F9">
      <w:pPr>
        <w:spacing w:line="360" w:lineRule="auto"/>
        <w:ind w:left="1440"/>
        <w:jc w:val="both"/>
        <w:rPr>
          <w:sz w:val="24"/>
          <w:szCs w:val="24"/>
        </w:rPr>
      </w:pPr>
      <w:r w:rsidRPr="005E5871">
        <w:rPr>
          <w:sz w:val="24"/>
          <w:szCs w:val="24"/>
        </w:rPr>
        <w:t>Fin</w:t>
      </w:r>
      <w:r w:rsidRPr="005E5871">
        <w:rPr>
          <w:sz w:val="24"/>
          <w:szCs w:val="24"/>
        </w:rPr>
        <w:tab/>
        <w:t xml:space="preserve">: </w:t>
      </w:r>
      <w:r>
        <w:rPr>
          <w:sz w:val="24"/>
          <w:szCs w:val="24"/>
        </w:rPr>
        <w:t>22</w:t>
      </w:r>
      <w:r w:rsidRPr="005E5871">
        <w:rPr>
          <w:sz w:val="24"/>
          <w:szCs w:val="24"/>
        </w:rPr>
        <w:t xml:space="preserve"> de </w:t>
      </w:r>
      <w:r>
        <w:rPr>
          <w:sz w:val="24"/>
          <w:szCs w:val="24"/>
        </w:rPr>
        <w:t>julio</w:t>
      </w:r>
      <w:r w:rsidRPr="005E5871">
        <w:rPr>
          <w:sz w:val="24"/>
          <w:szCs w:val="24"/>
        </w:rPr>
        <w:t xml:space="preserve"> del 201</w:t>
      </w:r>
      <w:r>
        <w:rPr>
          <w:sz w:val="24"/>
          <w:szCs w:val="24"/>
        </w:rPr>
        <w:t>9</w:t>
      </w:r>
    </w:p>
    <w:p w14:paraId="68FC64CB" w14:textId="77777777" w:rsidR="00E901F9" w:rsidRDefault="00E901F9" w:rsidP="00613031">
      <w:pPr>
        <w:pStyle w:val="Estilo4"/>
      </w:pPr>
      <w:r w:rsidRPr="005E5871">
        <w:t>Objetivo de la actividad</w:t>
      </w:r>
    </w:p>
    <w:p w14:paraId="35B39F48" w14:textId="77777777" w:rsidR="00E901F9" w:rsidRDefault="00E901F9" w:rsidP="00AD66DB">
      <w:pPr>
        <w:pStyle w:val="Prrafodelista"/>
        <w:widowControl/>
        <w:numPr>
          <w:ilvl w:val="0"/>
          <w:numId w:val="20"/>
        </w:numPr>
        <w:autoSpaceDE/>
        <w:autoSpaceDN/>
        <w:spacing w:after="160" w:line="360" w:lineRule="auto"/>
        <w:contextualSpacing/>
        <w:jc w:val="both"/>
        <w:rPr>
          <w:sz w:val="24"/>
          <w:szCs w:val="24"/>
        </w:rPr>
      </w:pPr>
      <w:r w:rsidRPr="0056553C">
        <w:rPr>
          <w:sz w:val="24"/>
          <w:szCs w:val="24"/>
        </w:rPr>
        <w:lastRenderedPageBreak/>
        <w:t>Corrección del diseño y de la información que maneja la DEMUNA de cada municipalidad.</w:t>
      </w:r>
    </w:p>
    <w:p w14:paraId="46F25756" w14:textId="77777777" w:rsidR="00E901F9" w:rsidRDefault="00E901F9" w:rsidP="00AD66DB">
      <w:pPr>
        <w:pStyle w:val="Prrafodelista"/>
        <w:widowControl/>
        <w:numPr>
          <w:ilvl w:val="0"/>
          <w:numId w:val="20"/>
        </w:numPr>
        <w:autoSpaceDE/>
        <w:autoSpaceDN/>
        <w:spacing w:after="160" w:line="360" w:lineRule="auto"/>
        <w:contextualSpacing/>
        <w:jc w:val="both"/>
        <w:rPr>
          <w:sz w:val="24"/>
          <w:szCs w:val="24"/>
        </w:rPr>
      </w:pPr>
      <w:r>
        <w:rPr>
          <w:sz w:val="24"/>
          <w:szCs w:val="24"/>
        </w:rPr>
        <w:t>Subida del sistema al hosting de cada municipalidad y enlazamiento con su domino</w:t>
      </w:r>
    </w:p>
    <w:p w14:paraId="5A0D5156" w14:textId="77777777" w:rsidR="00E901F9" w:rsidRPr="005E5871" w:rsidRDefault="00E901F9" w:rsidP="00613031">
      <w:pPr>
        <w:pStyle w:val="Estilo4"/>
      </w:pPr>
      <w:r w:rsidRPr="005E5871">
        <w:t>Limitaciones de la actividad</w:t>
      </w:r>
    </w:p>
    <w:p w14:paraId="4BF63AF1" w14:textId="77777777" w:rsidR="00E901F9" w:rsidRDefault="00E901F9" w:rsidP="00AD66DB">
      <w:pPr>
        <w:pStyle w:val="Prrafodelista"/>
        <w:widowControl/>
        <w:numPr>
          <w:ilvl w:val="0"/>
          <w:numId w:val="21"/>
        </w:numPr>
        <w:autoSpaceDE/>
        <w:autoSpaceDN/>
        <w:spacing w:after="160" w:line="360" w:lineRule="auto"/>
        <w:contextualSpacing/>
        <w:jc w:val="both"/>
        <w:rPr>
          <w:sz w:val="24"/>
          <w:szCs w:val="24"/>
        </w:rPr>
      </w:pPr>
      <w:r w:rsidRPr="00932AB9">
        <w:rPr>
          <w:sz w:val="24"/>
          <w:szCs w:val="24"/>
        </w:rPr>
        <w:t>En algunas municipalidades se encontró poca disponibilidad a brindar un acceso a su hosting, o que lo suba el encargado aun mostrándoles el convenio firmado por el alcalde con la ONG.</w:t>
      </w:r>
    </w:p>
    <w:p w14:paraId="403FFC34" w14:textId="77777777" w:rsidR="00E901F9" w:rsidRPr="00DD57C5" w:rsidRDefault="00E901F9" w:rsidP="00AD66DB">
      <w:pPr>
        <w:pStyle w:val="Prrafodelista"/>
        <w:widowControl/>
        <w:numPr>
          <w:ilvl w:val="0"/>
          <w:numId w:val="21"/>
        </w:numPr>
        <w:autoSpaceDE/>
        <w:autoSpaceDN/>
        <w:spacing w:after="160" w:line="360" w:lineRule="auto"/>
        <w:contextualSpacing/>
        <w:jc w:val="both"/>
        <w:rPr>
          <w:sz w:val="24"/>
          <w:szCs w:val="24"/>
        </w:rPr>
      </w:pPr>
      <w:r w:rsidRPr="00DD57C5">
        <w:rPr>
          <w:sz w:val="24"/>
          <w:szCs w:val="24"/>
        </w:rPr>
        <w:t>Lo mismo se apreció con los encargados de las DEMUNAS para dar la aceptación de lo publicado.</w:t>
      </w:r>
      <w:bookmarkEnd w:id="114"/>
    </w:p>
    <w:p w14:paraId="71BB29C2" w14:textId="77777777" w:rsidR="00E901F9" w:rsidRPr="005E5871" w:rsidRDefault="00E901F9" w:rsidP="00613031">
      <w:pPr>
        <w:pStyle w:val="Estilo4"/>
      </w:pPr>
      <w:r w:rsidRPr="005E5871">
        <w:t>Justificación de la actividad</w:t>
      </w:r>
    </w:p>
    <w:p w14:paraId="343DF3A2" w14:textId="77777777" w:rsidR="00E901F9" w:rsidRDefault="00E901F9" w:rsidP="00E901F9">
      <w:pPr>
        <w:spacing w:line="360" w:lineRule="auto"/>
        <w:ind w:left="1440"/>
        <w:jc w:val="both"/>
        <w:rPr>
          <w:sz w:val="24"/>
          <w:szCs w:val="24"/>
        </w:rPr>
      </w:pPr>
      <w:r>
        <w:rPr>
          <w:sz w:val="24"/>
          <w:szCs w:val="24"/>
        </w:rPr>
        <w:t>Mediante el convenio firmado por las municipales con CEC Guamán Poma de Ayala por proyecto el AACID. Se tenía que cumplir un itinerario lo cual fue estaba limitado por fechas de entregas</w:t>
      </w:r>
    </w:p>
    <w:p w14:paraId="47B866F1" w14:textId="77777777" w:rsidR="00E901F9" w:rsidRPr="005E5871" w:rsidRDefault="00E901F9" w:rsidP="00613031">
      <w:pPr>
        <w:pStyle w:val="Estilo4"/>
      </w:pPr>
      <w:r w:rsidRPr="005E5871">
        <w:t>Descripción de la actividad</w:t>
      </w:r>
    </w:p>
    <w:p w14:paraId="08520445" w14:textId="77777777" w:rsidR="00E901F9" w:rsidRDefault="00E901F9" w:rsidP="00AD66DB">
      <w:pPr>
        <w:pStyle w:val="Prrafodelista"/>
        <w:widowControl/>
        <w:numPr>
          <w:ilvl w:val="0"/>
          <w:numId w:val="22"/>
        </w:numPr>
        <w:autoSpaceDE/>
        <w:autoSpaceDN/>
        <w:spacing w:after="160" w:line="360" w:lineRule="auto"/>
        <w:contextualSpacing/>
        <w:jc w:val="both"/>
        <w:rPr>
          <w:sz w:val="24"/>
          <w:szCs w:val="24"/>
        </w:rPr>
      </w:pPr>
      <w:r>
        <w:rPr>
          <w:sz w:val="24"/>
          <w:szCs w:val="24"/>
        </w:rPr>
        <w:t>Se reunión con el encargado del proyecto y con el encargado del área para verificación y exposición del funcionamiento del sistema</w:t>
      </w:r>
    </w:p>
    <w:p w14:paraId="4D7A80F0" w14:textId="2BE8B00F" w:rsidR="00E901F9" w:rsidRDefault="00E901F9" w:rsidP="00AD66DB">
      <w:pPr>
        <w:pStyle w:val="Prrafodelista"/>
        <w:widowControl/>
        <w:numPr>
          <w:ilvl w:val="0"/>
          <w:numId w:val="22"/>
        </w:numPr>
        <w:autoSpaceDE/>
        <w:autoSpaceDN/>
        <w:spacing w:after="160" w:line="360" w:lineRule="auto"/>
        <w:contextualSpacing/>
        <w:jc w:val="both"/>
        <w:rPr>
          <w:sz w:val="24"/>
          <w:szCs w:val="24"/>
        </w:rPr>
      </w:pPr>
      <w:r>
        <w:rPr>
          <w:sz w:val="24"/>
          <w:szCs w:val="24"/>
        </w:rPr>
        <w:t xml:space="preserve">Se </w:t>
      </w:r>
      <w:r w:rsidR="006209D7">
        <w:rPr>
          <w:sz w:val="24"/>
          <w:szCs w:val="24"/>
        </w:rPr>
        <w:t>realizó</w:t>
      </w:r>
      <w:r>
        <w:rPr>
          <w:sz w:val="24"/>
          <w:szCs w:val="24"/>
        </w:rPr>
        <w:t xml:space="preserve"> corrección o modificación de lo visual o algún otro proceso contenidos en él sistema.</w:t>
      </w:r>
    </w:p>
    <w:p w14:paraId="6FB16807" w14:textId="77777777" w:rsidR="00E901F9" w:rsidRDefault="00E901F9" w:rsidP="00AD66DB">
      <w:pPr>
        <w:pStyle w:val="Prrafodelista"/>
        <w:widowControl/>
        <w:numPr>
          <w:ilvl w:val="0"/>
          <w:numId w:val="22"/>
        </w:numPr>
        <w:autoSpaceDE/>
        <w:autoSpaceDN/>
        <w:spacing w:after="160" w:line="360" w:lineRule="auto"/>
        <w:contextualSpacing/>
        <w:jc w:val="both"/>
        <w:rPr>
          <w:sz w:val="24"/>
          <w:szCs w:val="24"/>
        </w:rPr>
      </w:pPr>
      <w:r>
        <w:rPr>
          <w:sz w:val="24"/>
          <w:szCs w:val="24"/>
        </w:rPr>
        <w:t xml:space="preserve">Se subió el Sistema al hosting de Guamán poma generando para ello un subdominio de pruebas, para mostrarles a los encargados de las </w:t>
      </w:r>
      <w:proofErr w:type="spellStart"/>
      <w:r>
        <w:rPr>
          <w:sz w:val="24"/>
          <w:szCs w:val="24"/>
        </w:rPr>
        <w:t>DEMUNA’s</w:t>
      </w:r>
      <w:proofErr w:type="spellEnd"/>
      <w:r>
        <w:rPr>
          <w:sz w:val="24"/>
          <w:szCs w:val="24"/>
        </w:rPr>
        <w:t xml:space="preserve"> el funcionamiento y el modelo para que nos den el visto bueno o resolver algún problema con la información o un proceso y de esa manera ser corregido y subido a su hosting.</w:t>
      </w:r>
    </w:p>
    <w:p w14:paraId="03F0C384" w14:textId="2B9CEBAF" w:rsidR="00E901F9" w:rsidRDefault="00E901F9" w:rsidP="00AD66DB">
      <w:pPr>
        <w:pStyle w:val="Prrafodelista"/>
        <w:widowControl/>
        <w:numPr>
          <w:ilvl w:val="0"/>
          <w:numId w:val="22"/>
        </w:numPr>
        <w:autoSpaceDE/>
        <w:autoSpaceDN/>
        <w:spacing w:after="160" w:line="360" w:lineRule="auto"/>
        <w:contextualSpacing/>
        <w:jc w:val="both"/>
        <w:rPr>
          <w:sz w:val="24"/>
          <w:szCs w:val="24"/>
        </w:rPr>
      </w:pPr>
      <w:r w:rsidRPr="52B57701">
        <w:rPr>
          <w:sz w:val="24"/>
          <w:szCs w:val="24"/>
        </w:rPr>
        <w:t>En esta actividad se viajó a cada municipalidad para conversar con el encargado del área de informática para acordar como seria la subida de información</w:t>
      </w:r>
      <w:r w:rsidR="00613031">
        <w:rPr>
          <w:sz w:val="24"/>
          <w:szCs w:val="24"/>
        </w:rPr>
        <w:t>,</w:t>
      </w:r>
      <w:r w:rsidRPr="52B57701">
        <w:rPr>
          <w:sz w:val="24"/>
          <w:szCs w:val="24"/>
        </w:rPr>
        <w:t xml:space="preserve"> si mediante ellos o brindándonos un acceso a su hosting y dominio.</w:t>
      </w:r>
    </w:p>
    <w:p w14:paraId="4E43923B" w14:textId="77777777" w:rsidR="0017655B" w:rsidRDefault="0017655B" w:rsidP="0017655B">
      <w:pPr>
        <w:keepNext/>
        <w:spacing w:line="360" w:lineRule="auto"/>
        <w:ind w:left="630"/>
        <w:jc w:val="center"/>
      </w:pPr>
      <w:r>
        <w:rPr>
          <w:noProof/>
          <w:lang w:val="en-US" w:eastAsia="en-US" w:bidi="ar-SA"/>
        </w:rPr>
        <w:lastRenderedPageBreak/>
        <w:drawing>
          <wp:inline distT="0" distB="0" distL="0" distR="0" wp14:anchorId="190C2E53" wp14:editId="0359D3F0">
            <wp:extent cx="5314477" cy="2878675"/>
            <wp:effectExtent l="0" t="0" r="0" b="0"/>
            <wp:docPr id="1757647725" name="Imagen 175764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14477" cy="2878675"/>
                    </a:xfrm>
                    <a:prstGeom prst="rect">
                      <a:avLst/>
                    </a:prstGeom>
                  </pic:spPr>
                </pic:pic>
              </a:graphicData>
            </a:graphic>
          </wp:inline>
        </w:drawing>
      </w:r>
    </w:p>
    <w:p w14:paraId="468952E1" w14:textId="1A65C23E" w:rsidR="00E901F9" w:rsidRDefault="0017655B" w:rsidP="0017655B">
      <w:pPr>
        <w:pStyle w:val="Descripcin"/>
        <w:rPr>
          <w:szCs w:val="24"/>
        </w:rPr>
      </w:pPr>
      <w:bookmarkStart w:id="115" w:name="_Toc29366414"/>
      <w:r>
        <w:t xml:space="preserve">Figura </w:t>
      </w:r>
      <w:r w:rsidR="00471E15">
        <w:fldChar w:fldCharType="begin"/>
      </w:r>
      <w:r w:rsidR="00471E15">
        <w:instrText xml:space="preserve"> SEQ Figura \* ARABIC </w:instrText>
      </w:r>
      <w:r w:rsidR="00471E15">
        <w:fldChar w:fldCharType="separate"/>
      </w:r>
      <w:r w:rsidR="00062B32">
        <w:rPr>
          <w:noProof/>
        </w:rPr>
        <w:t>15</w:t>
      </w:r>
      <w:r w:rsidR="00471E15">
        <w:rPr>
          <w:noProof/>
        </w:rPr>
        <w:fldChar w:fldCharType="end"/>
      </w:r>
      <w:r>
        <w:rPr>
          <w:noProof/>
        </w:rPr>
        <w:t xml:space="preserve">. </w:t>
      </w:r>
      <w:r w:rsidRPr="00F67A37">
        <w:rPr>
          <w:noProof/>
        </w:rPr>
        <w:t>Código fuente del módulo de DEMUNA</w:t>
      </w:r>
      <w:bookmarkEnd w:id="115"/>
    </w:p>
    <w:p w14:paraId="1D3D56DC" w14:textId="77777777" w:rsidR="00E901F9" w:rsidRPr="00E901F9" w:rsidRDefault="00E901F9" w:rsidP="00AD66DB">
      <w:pPr>
        <w:pStyle w:val="Prrafodelista"/>
        <w:numPr>
          <w:ilvl w:val="0"/>
          <w:numId w:val="26"/>
        </w:numPr>
        <w:spacing w:line="360" w:lineRule="auto"/>
        <w:jc w:val="both"/>
        <w:rPr>
          <w:b/>
          <w:sz w:val="24"/>
          <w:szCs w:val="24"/>
        </w:rPr>
      </w:pPr>
      <w:r w:rsidRPr="00E901F9">
        <w:rPr>
          <w:b/>
          <w:sz w:val="24"/>
          <w:szCs w:val="24"/>
        </w:rPr>
        <w:t>Municipalidad de Ollantaytambo</w:t>
      </w:r>
    </w:p>
    <w:p w14:paraId="22C31E22" w14:textId="77777777" w:rsidR="00613031" w:rsidRDefault="00E901F9" w:rsidP="00613031">
      <w:pPr>
        <w:keepNext/>
        <w:spacing w:line="360" w:lineRule="auto"/>
        <w:ind w:left="540"/>
        <w:jc w:val="both"/>
      </w:pPr>
      <w:r>
        <w:rPr>
          <w:noProof/>
          <w:lang w:val="en-US" w:eastAsia="en-US" w:bidi="ar-SA"/>
        </w:rPr>
        <w:drawing>
          <wp:inline distT="0" distB="0" distL="0" distR="0" wp14:anchorId="1E1AF8CA" wp14:editId="0BC722EB">
            <wp:extent cx="5610224" cy="3162300"/>
            <wp:effectExtent l="0" t="0" r="0" b="0"/>
            <wp:docPr id="1095798181" name="Imagen 1095798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10224" cy="3162300"/>
                    </a:xfrm>
                    <a:prstGeom prst="rect">
                      <a:avLst/>
                    </a:prstGeom>
                  </pic:spPr>
                </pic:pic>
              </a:graphicData>
            </a:graphic>
          </wp:inline>
        </w:drawing>
      </w:r>
    </w:p>
    <w:p w14:paraId="5539F696" w14:textId="0BE82DD2" w:rsidR="00E901F9" w:rsidRDefault="00613031" w:rsidP="00613031">
      <w:pPr>
        <w:pStyle w:val="Descripcin"/>
      </w:pPr>
      <w:bookmarkStart w:id="116" w:name="_Toc29366415"/>
      <w:r>
        <w:t xml:space="preserve">Figura </w:t>
      </w:r>
      <w:r w:rsidR="00471E15">
        <w:fldChar w:fldCharType="begin"/>
      </w:r>
      <w:r w:rsidR="00471E15">
        <w:instrText xml:space="preserve"> SEQ Figura \* ARABIC </w:instrText>
      </w:r>
      <w:r w:rsidR="00471E15">
        <w:fldChar w:fldCharType="separate"/>
      </w:r>
      <w:r w:rsidR="00062B32">
        <w:rPr>
          <w:noProof/>
        </w:rPr>
        <w:t>16</w:t>
      </w:r>
      <w:r w:rsidR="00471E15">
        <w:rPr>
          <w:noProof/>
        </w:rPr>
        <w:fldChar w:fldCharType="end"/>
      </w:r>
      <w:r>
        <w:t>. Página web de la municipalidad de Ollantaytambo</w:t>
      </w:r>
      <w:bookmarkEnd w:id="116"/>
    </w:p>
    <w:p w14:paraId="54077FA5" w14:textId="77777777" w:rsidR="00613031" w:rsidRDefault="00E901F9" w:rsidP="00613031">
      <w:pPr>
        <w:keepNext/>
        <w:spacing w:line="360" w:lineRule="auto"/>
        <w:ind w:left="540"/>
        <w:jc w:val="both"/>
      </w:pPr>
      <w:r>
        <w:rPr>
          <w:noProof/>
          <w:lang w:val="en-US" w:eastAsia="en-US" w:bidi="ar-SA"/>
        </w:rPr>
        <w:lastRenderedPageBreak/>
        <w:drawing>
          <wp:inline distT="0" distB="0" distL="0" distR="0" wp14:anchorId="71935A6C" wp14:editId="3D00E542">
            <wp:extent cx="5610224" cy="2962275"/>
            <wp:effectExtent l="0" t="0" r="0" b="0"/>
            <wp:docPr id="586866247" name="Imagen 586866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10224" cy="2962275"/>
                    </a:xfrm>
                    <a:prstGeom prst="rect">
                      <a:avLst/>
                    </a:prstGeom>
                  </pic:spPr>
                </pic:pic>
              </a:graphicData>
            </a:graphic>
          </wp:inline>
        </w:drawing>
      </w:r>
    </w:p>
    <w:p w14:paraId="2BB5A8F7" w14:textId="5968054D" w:rsidR="00E901F9" w:rsidRPr="00D44C9B" w:rsidRDefault="00613031" w:rsidP="00613031">
      <w:pPr>
        <w:pStyle w:val="Descripcin"/>
        <w:jc w:val="both"/>
      </w:pPr>
      <w:bookmarkStart w:id="117" w:name="_Toc29366416"/>
      <w:r>
        <w:t xml:space="preserve">Figura </w:t>
      </w:r>
      <w:r w:rsidR="00471E15">
        <w:fldChar w:fldCharType="begin"/>
      </w:r>
      <w:r w:rsidR="00471E15">
        <w:instrText xml:space="preserve"> SEQ Figura \* ARABIC </w:instrText>
      </w:r>
      <w:r w:rsidR="00471E15">
        <w:fldChar w:fldCharType="separate"/>
      </w:r>
      <w:r w:rsidR="00062B32">
        <w:rPr>
          <w:noProof/>
        </w:rPr>
        <w:t>17</w:t>
      </w:r>
      <w:r w:rsidR="00471E15">
        <w:rPr>
          <w:noProof/>
        </w:rPr>
        <w:fldChar w:fldCharType="end"/>
      </w:r>
      <w:r>
        <w:rPr>
          <w:noProof/>
        </w:rPr>
        <w:t>. Módulo de DEMUNA en la página web de la municipalidad de Ollantaytambo</w:t>
      </w:r>
      <w:bookmarkEnd w:id="117"/>
    </w:p>
    <w:p w14:paraId="67E1116F" w14:textId="77777777" w:rsidR="00E7170C" w:rsidRDefault="00E901F9" w:rsidP="00E7170C">
      <w:pPr>
        <w:keepNext/>
        <w:spacing w:line="360" w:lineRule="auto"/>
        <w:ind w:left="1416"/>
        <w:jc w:val="both"/>
      </w:pPr>
      <w:r>
        <w:rPr>
          <w:noProof/>
          <w:lang w:val="en-US" w:eastAsia="en-US" w:bidi="ar-SA"/>
        </w:rPr>
        <w:drawing>
          <wp:inline distT="0" distB="0" distL="0" distR="0" wp14:anchorId="6667F0E9" wp14:editId="3C9215FA">
            <wp:extent cx="3486150" cy="4572000"/>
            <wp:effectExtent l="0" t="0" r="0" b="0"/>
            <wp:docPr id="198772505" name="Imagen 198772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3486150" cy="4572000"/>
                    </a:xfrm>
                    <a:prstGeom prst="rect">
                      <a:avLst/>
                    </a:prstGeom>
                  </pic:spPr>
                </pic:pic>
              </a:graphicData>
            </a:graphic>
          </wp:inline>
        </w:drawing>
      </w:r>
    </w:p>
    <w:p w14:paraId="731FE8B7" w14:textId="4F18AC2E" w:rsidR="00E901F9" w:rsidRDefault="00E7170C" w:rsidP="00E7170C">
      <w:pPr>
        <w:pStyle w:val="Descripcin"/>
      </w:pPr>
      <w:bookmarkStart w:id="118" w:name="_Toc29366417"/>
      <w:r>
        <w:t xml:space="preserve">Figura </w:t>
      </w:r>
      <w:r w:rsidR="00471E15">
        <w:fldChar w:fldCharType="begin"/>
      </w:r>
      <w:r w:rsidR="00471E15">
        <w:instrText xml:space="preserve"> SEQ Figura \* ARABIC </w:instrText>
      </w:r>
      <w:r w:rsidR="00471E15">
        <w:fldChar w:fldCharType="separate"/>
      </w:r>
      <w:r w:rsidR="00062B32">
        <w:rPr>
          <w:noProof/>
        </w:rPr>
        <w:t>18</w:t>
      </w:r>
      <w:r w:rsidR="00471E15">
        <w:rPr>
          <w:noProof/>
        </w:rPr>
        <w:fldChar w:fldCharType="end"/>
      </w:r>
      <w:r>
        <w:rPr>
          <w:noProof/>
        </w:rPr>
        <w:t>. Información presentada en el módulo de  DEMUNA en la página web de la municipalidad de Ollantaytambo</w:t>
      </w:r>
      <w:bookmarkEnd w:id="118"/>
    </w:p>
    <w:p w14:paraId="695209D1" w14:textId="77777777" w:rsidR="00E7170C" w:rsidRDefault="00E901F9" w:rsidP="00E7170C">
      <w:pPr>
        <w:keepNext/>
        <w:spacing w:line="360" w:lineRule="auto"/>
        <w:ind w:left="1416"/>
        <w:jc w:val="both"/>
      </w:pPr>
      <w:r>
        <w:rPr>
          <w:noProof/>
          <w:lang w:val="en-US" w:eastAsia="en-US" w:bidi="ar-SA"/>
        </w:rPr>
        <w:lastRenderedPageBreak/>
        <w:drawing>
          <wp:inline distT="0" distB="0" distL="0" distR="0" wp14:anchorId="4B61F0E9" wp14:editId="0763F35D">
            <wp:extent cx="3543300" cy="1860232"/>
            <wp:effectExtent l="0" t="0" r="0" b="0"/>
            <wp:docPr id="494954553" name="Imagen 494954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43300" cy="1860232"/>
                    </a:xfrm>
                    <a:prstGeom prst="rect">
                      <a:avLst/>
                    </a:prstGeom>
                  </pic:spPr>
                </pic:pic>
              </a:graphicData>
            </a:graphic>
          </wp:inline>
        </w:drawing>
      </w:r>
    </w:p>
    <w:p w14:paraId="7FD7F5E9" w14:textId="3BAB6FCF" w:rsidR="00E901F9" w:rsidRDefault="00E7170C" w:rsidP="00E7170C">
      <w:pPr>
        <w:pStyle w:val="Descripcin"/>
        <w:jc w:val="both"/>
      </w:pPr>
      <w:bookmarkStart w:id="119" w:name="_Toc29366418"/>
      <w:r>
        <w:t xml:space="preserve">Figura </w:t>
      </w:r>
      <w:r w:rsidR="00471E15">
        <w:fldChar w:fldCharType="begin"/>
      </w:r>
      <w:r w:rsidR="00471E15">
        <w:instrText xml:space="preserve"> SEQ Figura \* ARABIC </w:instrText>
      </w:r>
      <w:r w:rsidR="00471E15">
        <w:fldChar w:fldCharType="separate"/>
      </w:r>
      <w:r w:rsidR="00062B32">
        <w:rPr>
          <w:noProof/>
        </w:rPr>
        <w:t>19</w:t>
      </w:r>
      <w:r w:rsidR="00471E15">
        <w:rPr>
          <w:noProof/>
        </w:rPr>
        <w:fldChar w:fldCharType="end"/>
      </w:r>
      <w:r>
        <w:t xml:space="preserve">. </w:t>
      </w:r>
      <w:r w:rsidR="0017655B">
        <w:t>Información de</w:t>
      </w:r>
      <w:r>
        <w:t xml:space="preserve"> DEMUNA en la página web de la municipalidad de Ollantaytambo</w:t>
      </w:r>
      <w:bookmarkEnd w:id="119"/>
    </w:p>
    <w:p w14:paraId="29F736DD" w14:textId="77777777" w:rsidR="00E7170C" w:rsidRDefault="00E901F9" w:rsidP="00E7170C">
      <w:pPr>
        <w:keepNext/>
        <w:spacing w:line="360" w:lineRule="auto"/>
        <w:ind w:left="1416"/>
        <w:jc w:val="both"/>
      </w:pPr>
      <w:r>
        <w:rPr>
          <w:noProof/>
          <w:lang w:val="en-US" w:eastAsia="en-US" w:bidi="ar-SA"/>
        </w:rPr>
        <w:drawing>
          <wp:inline distT="0" distB="0" distL="0" distR="0" wp14:anchorId="207BECA9" wp14:editId="4D32D9DF">
            <wp:extent cx="3558866" cy="1867046"/>
            <wp:effectExtent l="0" t="0" r="0" b="0"/>
            <wp:docPr id="1479449632" name="Imagen 1479449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58866" cy="1867046"/>
                    </a:xfrm>
                    <a:prstGeom prst="rect">
                      <a:avLst/>
                    </a:prstGeom>
                  </pic:spPr>
                </pic:pic>
              </a:graphicData>
            </a:graphic>
          </wp:inline>
        </w:drawing>
      </w:r>
    </w:p>
    <w:p w14:paraId="1B01EFF8" w14:textId="785D5CD0" w:rsidR="00E901F9" w:rsidRDefault="00E7170C" w:rsidP="00E7170C">
      <w:pPr>
        <w:pStyle w:val="Descripcin"/>
      </w:pPr>
      <w:bookmarkStart w:id="120" w:name="_Toc29366419"/>
      <w:r>
        <w:t xml:space="preserve">Figura </w:t>
      </w:r>
      <w:r w:rsidR="00471E15">
        <w:fldChar w:fldCharType="begin"/>
      </w:r>
      <w:r w:rsidR="00471E15">
        <w:instrText xml:space="preserve"> SEQ Figura \* ARABIC </w:instrText>
      </w:r>
      <w:r w:rsidR="00471E15">
        <w:fldChar w:fldCharType="separate"/>
      </w:r>
      <w:r w:rsidR="00062B32">
        <w:rPr>
          <w:noProof/>
        </w:rPr>
        <w:t>20</w:t>
      </w:r>
      <w:r w:rsidR="00471E15">
        <w:rPr>
          <w:noProof/>
        </w:rPr>
        <w:fldChar w:fldCharType="end"/>
      </w:r>
      <w:r>
        <w:t>. Información de DEMUNA presentada en la página web de la municipalidad de Ollantaytambo</w:t>
      </w:r>
      <w:bookmarkEnd w:id="120"/>
    </w:p>
    <w:p w14:paraId="14A64179" w14:textId="77777777" w:rsidR="00E7170C" w:rsidRDefault="00E901F9" w:rsidP="00E7170C">
      <w:pPr>
        <w:keepNext/>
        <w:spacing w:line="360" w:lineRule="auto"/>
        <w:ind w:left="1416"/>
        <w:jc w:val="both"/>
      </w:pPr>
      <w:r>
        <w:rPr>
          <w:noProof/>
          <w:lang w:val="en-US" w:eastAsia="en-US" w:bidi="ar-SA"/>
        </w:rPr>
        <w:drawing>
          <wp:inline distT="0" distB="0" distL="0" distR="0" wp14:anchorId="32DD2EFB" wp14:editId="6A602D65">
            <wp:extent cx="3543300" cy="1786414"/>
            <wp:effectExtent l="0" t="0" r="0" b="0"/>
            <wp:docPr id="727966954" name="Imagen 727966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43300" cy="1786414"/>
                    </a:xfrm>
                    <a:prstGeom prst="rect">
                      <a:avLst/>
                    </a:prstGeom>
                  </pic:spPr>
                </pic:pic>
              </a:graphicData>
            </a:graphic>
          </wp:inline>
        </w:drawing>
      </w:r>
    </w:p>
    <w:p w14:paraId="345FCE8B" w14:textId="1E186EC3" w:rsidR="00E901F9" w:rsidRDefault="00E7170C" w:rsidP="00E7170C">
      <w:pPr>
        <w:pStyle w:val="Descripcin"/>
      </w:pPr>
      <w:bookmarkStart w:id="121" w:name="_Toc29366420"/>
      <w:r>
        <w:t xml:space="preserve">Figura </w:t>
      </w:r>
      <w:r w:rsidR="00471E15">
        <w:fldChar w:fldCharType="begin"/>
      </w:r>
      <w:r w:rsidR="00471E15">
        <w:instrText xml:space="preserve"> SEQ Figura \* ARABIC </w:instrText>
      </w:r>
      <w:r w:rsidR="00471E15">
        <w:fldChar w:fldCharType="separate"/>
      </w:r>
      <w:r w:rsidR="00062B32">
        <w:rPr>
          <w:noProof/>
        </w:rPr>
        <w:t>21</w:t>
      </w:r>
      <w:r w:rsidR="00471E15">
        <w:rPr>
          <w:noProof/>
        </w:rPr>
        <w:fldChar w:fldCharType="end"/>
      </w:r>
      <w:r>
        <w:t xml:space="preserve">. </w:t>
      </w:r>
      <w:r w:rsidRPr="00B83913">
        <w:t>Información de DEMUNA presentada en la página web de la municipalidad de Ollantaytambo</w:t>
      </w:r>
      <w:bookmarkEnd w:id="121"/>
    </w:p>
    <w:p w14:paraId="6553A0A5" w14:textId="5446CE74" w:rsidR="0017655B" w:rsidRDefault="0017655B">
      <w:pPr>
        <w:widowControl/>
        <w:autoSpaceDE/>
        <w:autoSpaceDN/>
        <w:spacing w:after="200" w:line="276" w:lineRule="auto"/>
      </w:pPr>
      <w:r>
        <w:br w:type="page"/>
      </w:r>
    </w:p>
    <w:p w14:paraId="5A836EFB" w14:textId="77777777" w:rsidR="00E901F9" w:rsidRPr="00E901F9" w:rsidRDefault="00E901F9" w:rsidP="00AD66DB">
      <w:pPr>
        <w:pStyle w:val="Prrafodelista"/>
        <w:numPr>
          <w:ilvl w:val="0"/>
          <w:numId w:val="26"/>
        </w:numPr>
        <w:spacing w:line="360" w:lineRule="auto"/>
        <w:jc w:val="both"/>
        <w:rPr>
          <w:b/>
          <w:sz w:val="24"/>
          <w:szCs w:val="24"/>
        </w:rPr>
      </w:pPr>
      <w:r w:rsidRPr="00E901F9">
        <w:rPr>
          <w:b/>
          <w:sz w:val="24"/>
          <w:szCs w:val="24"/>
        </w:rPr>
        <w:lastRenderedPageBreak/>
        <w:t>Municipalidad de Lucre</w:t>
      </w:r>
    </w:p>
    <w:p w14:paraId="4A055B74" w14:textId="77777777" w:rsidR="00E7170C" w:rsidRDefault="00E901F9" w:rsidP="00E7170C">
      <w:pPr>
        <w:keepNext/>
        <w:spacing w:line="360" w:lineRule="auto"/>
        <w:ind w:left="1416"/>
        <w:jc w:val="both"/>
      </w:pPr>
      <w:r>
        <w:rPr>
          <w:noProof/>
          <w:lang w:val="en-US" w:eastAsia="en-US" w:bidi="ar-SA"/>
        </w:rPr>
        <w:drawing>
          <wp:inline distT="0" distB="0" distL="0" distR="0" wp14:anchorId="06BA7035" wp14:editId="396F660A">
            <wp:extent cx="5047293" cy="2647901"/>
            <wp:effectExtent l="0" t="0" r="0" b="0"/>
            <wp:docPr id="1267946690" name="Imagen 1267946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47293" cy="2647901"/>
                    </a:xfrm>
                    <a:prstGeom prst="rect">
                      <a:avLst/>
                    </a:prstGeom>
                  </pic:spPr>
                </pic:pic>
              </a:graphicData>
            </a:graphic>
          </wp:inline>
        </w:drawing>
      </w:r>
    </w:p>
    <w:p w14:paraId="7F456DC5" w14:textId="47CA28A3" w:rsidR="00E901F9" w:rsidRDefault="00E7170C" w:rsidP="00E7170C">
      <w:pPr>
        <w:pStyle w:val="Descripcin"/>
      </w:pPr>
      <w:bookmarkStart w:id="122" w:name="_Toc29366421"/>
      <w:r>
        <w:t xml:space="preserve">Figura </w:t>
      </w:r>
      <w:r w:rsidR="00471E15">
        <w:fldChar w:fldCharType="begin"/>
      </w:r>
      <w:r w:rsidR="00471E15">
        <w:instrText xml:space="preserve"> SEQ Figura \* ARABIC </w:instrText>
      </w:r>
      <w:r w:rsidR="00471E15">
        <w:fldChar w:fldCharType="separate"/>
      </w:r>
      <w:r w:rsidR="00062B32">
        <w:rPr>
          <w:noProof/>
        </w:rPr>
        <w:t>22</w:t>
      </w:r>
      <w:r w:rsidR="00471E15">
        <w:rPr>
          <w:noProof/>
        </w:rPr>
        <w:fldChar w:fldCharType="end"/>
      </w:r>
      <w:r>
        <w:rPr>
          <w:noProof/>
        </w:rPr>
        <w:t>. Página web de la municipalidad de Lucre</w:t>
      </w:r>
      <w:bookmarkEnd w:id="122"/>
    </w:p>
    <w:p w14:paraId="7D310493" w14:textId="77777777" w:rsidR="006209D7" w:rsidRDefault="00E901F9" w:rsidP="006209D7">
      <w:pPr>
        <w:keepNext/>
        <w:spacing w:line="360" w:lineRule="auto"/>
        <w:ind w:left="1416"/>
        <w:jc w:val="both"/>
      </w:pPr>
      <w:r>
        <w:rPr>
          <w:noProof/>
          <w:lang w:val="en-US" w:eastAsia="en-US" w:bidi="ar-SA"/>
        </w:rPr>
        <w:drawing>
          <wp:inline distT="0" distB="0" distL="0" distR="0" wp14:anchorId="01AA5DBC" wp14:editId="7FDAAF70">
            <wp:extent cx="5037752" cy="2634343"/>
            <wp:effectExtent l="0" t="0" r="0" b="0"/>
            <wp:docPr id="2116554091" name="Imagen 211655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37752" cy="2634343"/>
                    </a:xfrm>
                    <a:prstGeom prst="rect">
                      <a:avLst/>
                    </a:prstGeom>
                  </pic:spPr>
                </pic:pic>
              </a:graphicData>
            </a:graphic>
          </wp:inline>
        </w:drawing>
      </w:r>
    </w:p>
    <w:p w14:paraId="51344E25" w14:textId="707B1C4C" w:rsidR="006209D7" w:rsidRDefault="006209D7" w:rsidP="0017655B">
      <w:pPr>
        <w:pStyle w:val="Descripcin"/>
        <w:rPr>
          <w:noProof/>
        </w:rPr>
      </w:pPr>
      <w:bookmarkStart w:id="123" w:name="_Toc29366422"/>
      <w:r>
        <w:t xml:space="preserve">Figura </w:t>
      </w:r>
      <w:r w:rsidR="00471E15">
        <w:fldChar w:fldCharType="begin"/>
      </w:r>
      <w:r w:rsidR="00471E15">
        <w:instrText xml:space="preserve"> SEQ Figura \* ARABIC </w:instrText>
      </w:r>
      <w:r w:rsidR="00471E15">
        <w:fldChar w:fldCharType="separate"/>
      </w:r>
      <w:r w:rsidR="00062B32">
        <w:rPr>
          <w:noProof/>
        </w:rPr>
        <w:t>23</w:t>
      </w:r>
      <w:r w:rsidR="00471E15">
        <w:rPr>
          <w:noProof/>
        </w:rPr>
        <w:fldChar w:fldCharType="end"/>
      </w:r>
      <w:r>
        <w:rPr>
          <w:noProof/>
        </w:rPr>
        <w:t xml:space="preserve">. </w:t>
      </w:r>
      <w:r w:rsidR="00E7170C">
        <w:rPr>
          <w:noProof/>
        </w:rPr>
        <w:t>Módulo de DEMUNA en la página web de la</w:t>
      </w:r>
      <w:r>
        <w:rPr>
          <w:noProof/>
        </w:rPr>
        <w:t xml:space="preserve"> municipalidad de Lucre</w:t>
      </w:r>
      <w:bookmarkEnd w:id="123"/>
    </w:p>
    <w:p w14:paraId="56B6E596" w14:textId="419284CF" w:rsidR="00BB2ACD" w:rsidRDefault="00BB2ACD">
      <w:pPr>
        <w:widowControl/>
        <w:autoSpaceDE/>
        <w:autoSpaceDN/>
        <w:spacing w:after="200" w:line="276" w:lineRule="auto"/>
      </w:pPr>
      <w:r>
        <w:br w:type="page"/>
      </w:r>
    </w:p>
    <w:p w14:paraId="6CE82449" w14:textId="592CF1FA" w:rsidR="00E901F9" w:rsidRPr="004B6F77" w:rsidRDefault="00E901F9" w:rsidP="004B6F77">
      <w:pPr>
        <w:pStyle w:val="Estilo2"/>
      </w:pPr>
      <w:bookmarkStart w:id="124" w:name="_Toc57658809"/>
      <w:r w:rsidRPr="004B6F77">
        <w:lastRenderedPageBreak/>
        <w:t>Implementación del Sistema de facturación electrónica y envío a la SUNAT</w:t>
      </w:r>
      <w:bookmarkEnd w:id="124"/>
    </w:p>
    <w:p w14:paraId="20C4E8A0" w14:textId="77777777" w:rsidR="00E901F9" w:rsidRPr="00BB2ACD" w:rsidRDefault="00E901F9" w:rsidP="00BB2ACD">
      <w:pPr>
        <w:pStyle w:val="Estilo3"/>
      </w:pPr>
      <w:r w:rsidRPr="00BB2ACD">
        <w:t>Periodo de Actividad</w:t>
      </w:r>
    </w:p>
    <w:p w14:paraId="3D1D0F60" w14:textId="77777777" w:rsidR="00E901F9" w:rsidRPr="00D34D36" w:rsidRDefault="00E901F9" w:rsidP="00BB2ACD">
      <w:pPr>
        <w:spacing w:after="240"/>
        <w:ind w:left="720"/>
      </w:pPr>
      <w:r>
        <w:rPr>
          <w:sz w:val="24"/>
          <w:szCs w:val="24"/>
        </w:rPr>
        <w:t>Ini</w:t>
      </w:r>
      <w:r w:rsidRPr="005E5871">
        <w:rPr>
          <w:sz w:val="24"/>
          <w:szCs w:val="24"/>
        </w:rPr>
        <w:t>cio</w:t>
      </w:r>
      <w:r w:rsidRPr="005E5871">
        <w:rPr>
          <w:sz w:val="24"/>
          <w:szCs w:val="24"/>
        </w:rPr>
        <w:tab/>
        <w:t xml:space="preserve">: </w:t>
      </w:r>
      <w:r>
        <w:rPr>
          <w:sz w:val="24"/>
          <w:szCs w:val="24"/>
        </w:rPr>
        <w:t xml:space="preserve">23 </w:t>
      </w:r>
      <w:r w:rsidRPr="005E5871">
        <w:rPr>
          <w:sz w:val="24"/>
          <w:szCs w:val="24"/>
        </w:rPr>
        <w:t xml:space="preserve">de </w:t>
      </w:r>
      <w:r>
        <w:rPr>
          <w:sz w:val="24"/>
          <w:szCs w:val="24"/>
        </w:rPr>
        <w:t xml:space="preserve">julio </w:t>
      </w:r>
      <w:r w:rsidRPr="005E5871">
        <w:rPr>
          <w:sz w:val="24"/>
          <w:szCs w:val="24"/>
        </w:rPr>
        <w:t>del 201</w:t>
      </w:r>
      <w:r>
        <w:rPr>
          <w:sz w:val="24"/>
          <w:szCs w:val="24"/>
        </w:rPr>
        <w:t>9</w:t>
      </w:r>
    </w:p>
    <w:p w14:paraId="1EE3BA22" w14:textId="19E4A413" w:rsidR="00E901F9" w:rsidRPr="00D34D36" w:rsidRDefault="00E901F9" w:rsidP="00BB2ACD">
      <w:pPr>
        <w:spacing w:after="240"/>
        <w:ind w:left="720"/>
        <w:jc w:val="both"/>
      </w:pPr>
      <w:r w:rsidRPr="005E5871">
        <w:rPr>
          <w:sz w:val="24"/>
          <w:szCs w:val="24"/>
        </w:rPr>
        <w:t>Fin</w:t>
      </w:r>
      <w:r w:rsidRPr="005E5871">
        <w:rPr>
          <w:sz w:val="24"/>
          <w:szCs w:val="24"/>
        </w:rPr>
        <w:tab/>
        <w:t xml:space="preserve">: </w:t>
      </w:r>
      <w:r>
        <w:rPr>
          <w:sz w:val="24"/>
          <w:szCs w:val="24"/>
        </w:rPr>
        <w:t>21</w:t>
      </w:r>
      <w:r w:rsidRPr="005E5871">
        <w:rPr>
          <w:sz w:val="24"/>
          <w:szCs w:val="24"/>
        </w:rPr>
        <w:t xml:space="preserve"> de </w:t>
      </w:r>
      <w:r>
        <w:rPr>
          <w:sz w:val="24"/>
          <w:szCs w:val="24"/>
        </w:rPr>
        <w:t>agosto</w:t>
      </w:r>
      <w:r w:rsidRPr="005E5871">
        <w:rPr>
          <w:sz w:val="24"/>
          <w:szCs w:val="24"/>
        </w:rPr>
        <w:t xml:space="preserve"> del</w:t>
      </w:r>
      <w:r w:rsidR="00A316FA">
        <w:rPr>
          <w:sz w:val="24"/>
          <w:szCs w:val="24"/>
        </w:rPr>
        <w:t xml:space="preserve"> 2019</w:t>
      </w:r>
    </w:p>
    <w:p w14:paraId="21685F2E" w14:textId="77777777" w:rsidR="00E901F9" w:rsidRPr="004B6F77" w:rsidRDefault="00E901F9" w:rsidP="00BB2ACD">
      <w:pPr>
        <w:pStyle w:val="Estilo3"/>
      </w:pPr>
      <w:r w:rsidRPr="004B6F77">
        <w:t xml:space="preserve">Objetivo </w:t>
      </w:r>
      <w:r w:rsidRPr="00BB2ACD">
        <w:t>de</w:t>
      </w:r>
      <w:r w:rsidRPr="004B6F77">
        <w:t xml:space="preserve"> la </w:t>
      </w:r>
      <w:r w:rsidRPr="00BB2ACD">
        <w:t>Actividad</w:t>
      </w:r>
    </w:p>
    <w:p w14:paraId="3C181D5C" w14:textId="77777777" w:rsidR="00E901F9" w:rsidRDefault="00E901F9" w:rsidP="00BB2ACD">
      <w:pPr>
        <w:pStyle w:val="Prrafodelista"/>
        <w:widowControl/>
        <w:numPr>
          <w:ilvl w:val="1"/>
          <w:numId w:val="24"/>
        </w:numPr>
        <w:autoSpaceDE/>
        <w:autoSpaceDN/>
        <w:spacing w:after="160" w:line="360" w:lineRule="auto"/>
        <w:contextualSpacing/>
        <w:jc w:val="both"/>
        <w:rPr>
          <w:sz w:val="24"/>
          <w:szCs w:val="24"/>
        </w:rPr>
      </w:pPr>
      <w:r>
        <w:rPr>
          <w:sz w:val="24"/>
          <w:szCs w:val="24"/>
        </w:rPr>
        <w:t>Implementar Sistema de facturación electrónica, para CEC Guaman Poma de Ayala impuesto por la SUNAT, por encontrarse en la lista de los PRICOS.</w:t>
      </w:r>
    </w:p>
    <w:p w14:paraId="042B2E5D" w14:textId="77777777" w:rsidR="00E901F9" w:rsidRDefault="00E901F9" w:rsidP="00BB2ACD">
      <w:pPr>
        <w:pStyle w:val="Prrafodelista"/>
        <w:widowControl/>
        <w:numPr>
          <w:ilvl w:val="1"/>
          <w:numId w:val="24"/>
        </w:numPr>
        <w:autoSpaceDE/>
        <w:autoSpaceDN/>
        <w:spacing w:after="160" w:line="360" w:lineRule="auto"/>
        <w:contextualSpacing/>
        <w:jc w:val="both"/>
        <w:rPr>
          <w:sz w:val="24"/>
          <w:szCs w:val="24"/>
        </w:rPr>
      </w:pPr>
      <w:r>
        <w:rPr>
          <w:sz w:val="24"/>
          <w:szCs w:val="24"/>
        </w:rPr>
        <w:t>Englobar todos los casos posibles en una emisión de comprobantes estipulados en la SUNAT para que el sistema se pueda replicar en las municipalidades con las que trabaja Guamán Poma de Ayala</w:t>
      </w:r>
    </w:p>
    <w:p w14:paraId="079E5465" w14:textId="77777777" w:rsidR="00E901F9" w:rsidRDefault="00E901F9" w:rsidP="00BB2ACD">
      <w:pPr>
        <w:pStyle w:val="Prrafodelista"/>
        <w:widowControl/>
        <w:numPr>
          <w:ilvl w:val="1"/>
          <w:numId w:val="24"/>
        </w:numPr>
        <w:autoSpaceDE/>
        <w:autoSpaceDN/>
        <w:spacing w:after="160" w:line="360" w:lineRule="auto"/>
        <w:contextualSpacing/>
        <w:jc w:val="both"/>
        <w:rPr>
          <w:sz w:val="24"/>
          <w:szCs w:val="24"/>
        </w:rPr>
      </w:pPr>
      <w:r w:rsidRPr="52B57701">
        <w:rPr>
          <w:sz w:val="24"/>
          <w:szCs w:val="24"/>
        </w:rPr>
        <w:t>Conocer cómo trabaja una OSE servicios que ofrecen, precios y la arquitectura que trabaja, para poder conectarse con ellos.</w:t>
      </w:r>
    </w:p>
    <w:p w14:paraId="6018596B" w14:textId="77777777" w:rsidR="00E901F9" w:rsidRPr="00D34D36" w:rsidRDefault="00E901F9" w:rsidP="00BB2ACD">
      <w:pPr>
        <w:pStyle w:val="Prrafodelista"/>
        <w:widowControl/>
        <w:numPr>
          <w:ilvl w:val="1"/>
          <w:numId w:val="24"/>
        </w:numPr>
        <w:autoSpaceDE/>
        <w:autoSpaceDN/>
        <w:spacing w:after="160" w:line="259" w:lineRule="auto"/>
        <w:contextualSpacing/>
      </w:pPr>
      <w:r w:rsidRPr="00D34D36">
        <w:rPr>
          <w:sz w:val="24"/>
          <w:szCs w:val="24"/>
        </w:rPr>
        <w:t>Enlazar con una OSE para envío de comprobantes</w:t>
      </w:r>
    </w:p>
    <w:p w14:paraId="212B3697" w14:textId="77777777" w:rsidR="00E901F9" w:rsidRPr="00E744F8" w:rsidRDefault="00E901F9" w:rsidP="004B6F77">
      <w:pPr>
        <w:pStyle w:val="Estilo3"/>
      </w:pPr>
      <w:r w:rsidRPr="00E744F8">
        <w:t>Limitaciones de la Actividad</w:t>
      </w:r>
    </w:p>
    <w:p w14:paraId="11D9F4BB" w14:textId="77777777" w:rsidR="00E901F9" w:rsidRDefault="00E901F9" w:rsidP="00595F49">
      <w:pPr>
        <w:pStyle w:val="Prrafodelista"/>
        <w:widowControl/>
        <w:numPr>
          <w:ilvl w:val="0"/>
          <w:numId w:val="25"/>
        </w:numPr>
        <w:autoSpaceDE/>
        <w:autoSpaceDN/>
        <w:spacing w:after="160" w:line="360" w:lineRule="auto"/>
        <w:ind w:left="1440"/>
        <w:contextualSpacing/>
        <w:jc w:val="both"/>
        <w:rPr>
          <w:sz w:val="24"/>
          <w:szCs w:val="24"/>
        </w:rPr>
      </w:pPr>
      <w:r>
        <w:rPr>
          <w:sz w:val="24"/>
          <w:szCs w:val="24"/>
        </w:rPr>
        <w:t>La errónea información de la SUNAT para el desarrollo del sistema de facturación</w:t>
      </w:r>
      <w:r w:rsidRPr="00932AB9">
        <w:rPr>
          <w:sz w:val="24"/>
          <w:szCs w:val="24"/>
        </w:rPr>
        <w:t>.</w:t>
      </w:r>
    </w:p>
    <w:p w14:paraId="718E7469" w14:textId="77777777" w:rsidR="00E901F9" w:rsidRDefault="00E901F9" w:rsidP="00595F49">
      <w:pPr>
        <w:pStyle w:val="Prrafodelista"/>
        <w:widowControl/>
        <w:numPr>
          <w:ilvl w:val="0"/>
          <w:numId w:val="25"/>
        </w:numPr>
        <w:autoSpaceDE/>
        <w:autoSpaceDN/>
        <w:spacing w:after="160" w:line="360" w:lineRule="auto"/>
        <w:ind w:left="1440"/>
        <w:contextualSpacing/>
        <w:jc w:val="both"/>
        <w:rPr>
          <w:sz w:val="24"/>
          <w:szCs w:val="24"/>
        </w:rPr>
      </w:pPr>
      <w:r>
        <w:rPr>
          <w:sz w:val="24"/>
          <w:szCs w:val="24"/>
        </w:rPr>
        <w:t>Poca explicación en el proceso de cálculo de algunos tributos</w:t>
      </w:r>
    </w:p>
    <w:p w14:paraId="0114CF1E" w14:textId="77777777" w:rsidR="00E901F9" w:rsidRDefault="00E901F9" w:rsidP="00595F49">
      <w:pPr>
        <w:pStyle w:val="Prrafodelista"/>
        <w:widowControl/>
        <w:numPr>
          <w:ilvl w:val="0"/>
          <w:numId w:val="25"/>
        </w:numPr>
        <w:autoSpaceDE/>
        <w:autoSpaceDN/>
        <w:spacing w:after="160" w:line="360" w:lineRule="auto"/>
        <w:ind w:left="1440"/>
        <w:contextualSpacing/>
        <w:jc w:val="both"/>
        <w:rPr>
          <w:sz w:val="24"/>
          <w:szCs w:val="24"/>
        </w:rPr>
      </w:pPr>
      <w:r>
        <w:rPr>
          <w:sz w:val="24"/>
          <w:szCs w:val="24"/>
        </w:rPr>
        <w:t>No se tenía conocimiento sobre facturación electrónica</w:t>
      </w:r>
    </w:p>
    <w:p w14:paraId="165A65D4" w14:textId="77777777" w:rsidR="00E901F9" w:rsidRDefault="00E901F9" w:rsidP="00BB2ACD">
      <w:pPr>
        <w:pStyle w:val="Prrafodelista"/>
        <w:widowControl/>
        <w:numPr>
          <w:ilvl w:val="0"/>
          <w:numId w:val="25"/>
        </w:numPr>
        <w:autoSpaceDE/>
        <w:autoSpaceDN/>
        <w:spacing w:after="160" w:line="360" w:lineRule="auto"/>
        <w:ind w:left="1440"/>
        <w:contextualSpacing/>
        <w:jc w:val="both"/>
        <w:rPr>
          <w:sz w:val="24"/>
          <w:szCs w:val="24"/>
        </w:rPr>
      </w:pPr>
      <w:r>
        <w:rPr>
          <w:sz w:val="24"/>
          <w:szCs w:val="24"/>
        </w:rPr>
        <w:t>Poco tiempo para poder entender y profundizar conocimientos acerca de facturación electrónica.</w:t>
      </w:r>
    </w:p>
    <w:p w14:paraId="250124C6" w14:textId="77777777" w:rsidR="00E901F9" w:rsidRPr="00D34D36" w:rsidRDefault="00E901F9" w:rsidP="00595F49">
      <w:pPr>
        <w:pStyle w:val="Prrafodelista"/>
        <w:widowControl/>
        <w:numPr>
          <w:ilvl w:val="0"/>
          <w:numId w:val="25"/>
        </w:numPr>
        <w:autoSpaceDE/>
        <w:autoSpaceDN/>
        <w:spacing w:after="160" w:line="259" w:lineRule="auto"/>
        <w:ind w:left="1440"/>
        <w:contextualSpacing/>
      </w:pPr>
      <w:r w:rsidRPr="00D34D36">
        <w:rPr>
          <w:sz w:val="24"/>
          <w:szCs w:val="24"/>
        </w:rPr>
        <w:t>Poco conocimiento sobre certificados digitales</w:t>
      </w:r>
    </w:p>
    <w:p w14:paraId="37EC8C18" w14:textId="77777777" w:rsidR="00E901F9" w:rsidRPr="004B6F77" w:rsidRDefault="00E901F9" w:rsidP="004B6F77">
      <w:pPr>
        <w:pStyle w:val="Estilo3"/>
      </w:pPr>
      <w:r w:rsidRPr="004B6F77">
        <w:t>Justificación de la Actividad</w:t>
      </w:r>
    </w:p>
    <w:p w14:paraId="237A58C5" w14:textId="77777777" w:rsidR="00595F49" w:rsidRDefault="00E901F9" w:rsidP="00BF5AB9">
      <w:pPr>
        <w:pStyle w:val="Prrafodelista"/>
        <w:spacing w:line="360" w:lineRule="auto"/>
        <w:ind w:left="1080" w:firstLine="0"/>
        <w:jc w:val="both"/>
        <w:rPr>
          <w:sz w:val="24"/>
          <w:szCs w:val="24"/>
        </w:rPr>
      </w:pPr>
      <w:r w:rsidRPr="00D34D36">
        <w:rPr>
          <w:sz w:val="24"/>
          <w:szCs w:val="24"/>
        </w:rPr>
        <w:t xml:space="preserve">Según disposición de la SUNAT todas las pequeñas y grandes empresas deben emitir obligatoriamente comprobantes electrónicos con el fin de impulsar el no uso de papeles que deforestan cada año más hectáreas de árboles, así mismo para evadir impuestos. En esta línea Guaman Poma de Ayala se encuentra </w:t>
      </w:r>
      <w:r w:rsidR="006209D7" w:rsidRPr="00D34D36">
        <w:rPr>
          <w:sz w:val="24"/>
          <w:szCs w:val="24"/>
        </w:rPr>
        <w:t>más</w:t>
      </w:r>
      <w:r w:rsidRPr="00D34D36">
        <w:rPr>
          <w:sz w:val="24"/>
          <w:szCs w:val="24"/>
        </w:rPr>
        <w:t xml:space="preserve"> obligado por encontrarse en la lista de PRICOS</w:t>
      </w:r>
    </w:p>
    <w:p w14:paraId="155DB39A" w14:textId="77777777" w:rsidR="00595F49" w:rsidRDefault="00595F49" w:rsidP="00BF5AB9">
      <w:pPr>
        <w:pStyle w:val="Prrafodelista"/>
        <w:spacing w:line="360" w:lineRule="auto"/>
        <w:ind w:left="1080" w:firstLine="0"/>
        <w:jc w:val="both"/>
        <w:rPr>
          <w:sz w:val="24"/>
          <w:szCs w:val="24"/>
        </w:rPr>
      </w:pPr>
    </w:p>
    <w:p w14:paraId="46452395" w14:textId="77777777" w:rsidR="00595F49" w:rsidRDefault="00595F49" w:rsidP="00BF5AB9">
      <w:pPr>
        <w:pStyle w:val="Prrafodelista"/>
        <w:spacing w:line="360" w:lineRule="auto"/>
        <w:ind w:left="1080" w:firstLine="0"/>
        <w:jc w:val="both"/>
        <w:rPr>
          <w:sz w:val="24"/>
          <w:szCs w:val="24"/>
        </w:rPr>
      </w:pPr>
    </w:p>
    <w:p w14:paraId="08C753D8" w14:textId="46BFC714" w:rsidR="00E901F9" w:rsidRPr="00D34D36" w:rsidRDefault="00E901F9" w:rsidP="00BF5AB9">
      <w:pPr>
        <w:pStyle w:val="Prrafodelista"/>
        <w:spacing w:line="360" w:lineRule="auto"/>
        <w:ind w:left="1080" w:firstLine="0"/>
        <w:jc w:val="both"/>
        <w:rPr>
          <w:sz w:val="24"/>
          <w:szCs w:val="24"/>
        </w:rPr>
      </w:pPr>
      <w:r w:rsidRPr="00D34D36">
        <w:rPr>
          <w:sz w:val="24"/>
          <w:szCs w:val="24"/>
        </w:rPr>
        <w:t xml:space="preserve"> </w:t>
      </w:r>
    </w:p>
    <w:p w14:paraId="56490B31" w14:textId="7503E5C1" w:rsidR="00455B1A" w:rsidRDefault="00E901F9" w:rsidP="00455B1A">
      <w:pPr>
        <w:pStyle w:val="Estilo3"/>
      </w:pPr>
      <w:r w:rsidRPr="004B6F77">
        <w:lastRenderedPageBreak/>
        <w:t xml:space="preserve">Descripción de la </w:t>
      </w:r>
      <w:r w:rsidR="00BB2ACD">
        <w:t>a</w:t>
      </w:r>
      <w:r w:rsidRPr="004B6F77">
        <w:t>ctivid</w:t>
      </w:r>
      <w:r w:rsidR="00455B1A">
        <w:t>ad</w:t>
      </w:r>
    </w:p>
    <w:p w14:paraId="2A1C0779" w14:textId="77777777" w:rsidR="00BF5AB9" w:rsidRDefault="00BF5AB9" w:rsidP="00595F49">
      <w:pPr>
        <w:pStyle w:val="Prrafodelista"/>
        <w:widowControl/>
        <w:numPr>
          <w:ilvl w:val="0"/>
          <w:numId w:val="22"/>
        </w:numPr>
        <w:autoSpaceDE/>
        <w:autoSpaceDN/>
        <w:spacing w:after="160" w:line="360" w:lineRule="auto"/>
        <w:ind w:left="1440"/>
        <w:contextualSpacing/>
        <w:jc w:val="both"/>
        <w:rPr>
          <w:sz w:val="24"/>
          <w:szCs w:val="24"/>
        </w:rPr>
      </w:pPr>
      <w:r>
        <w:rPr>
          <w:sz w:val="24"/>
          <w:szCs w:val="24"/>
        </w:rPr>
        <w:t>En esta actividad se recabo información de guías, manuales, foros; Para poder implementar la facturación electrónica los cuales fueron:</w:t>
      </w:r>
    </w:p>
    <w:p w14:paraId="105784A0" w14:textId="77777777" w:rsidR="00BF5AB9" w:rsidRDefault="00BF5AB9" w:rsidP="00BF5AB9">
      <w:pPr>
        <w:pStyle w:val="Prrafodelista"/>
        <w:widowControl/>
        <w:numPr>
          <w:ilvl w:val="0"/>
          <w:numId w:val="23"/>
        </w:numPr>
        <w:autoSpaceDE/>
        <w:autoSpaceDN/>
        <w:spacing w:after="160" w:line="360" w:lineRule="auto"/>
        <w:ind w:left="1800"/>
        <w:contextualSpacing/>
        <w:jc w:val="both"/>
        <w:rPr>
          <w:sz w:val="24"/>
          <w:szCs w:val="24"/>
        </w:rPr>
      </w:pPr>
      <w:r>
        <w:rPr>
          <w:sz w:val="24"/>
          <w:szCs w:val="24"/>
        </w:rPr>
        <w:t>Manual del programador</w:t>
      </w:r>
    </w:p>
    <w:p w14:paraId="0887B589" w14:textId="609AFDB5" w:rsidR="00BF5AB9" w:rsidRDefault="00BF5AB9" w:rsidP="00BF5AB9">
      <w:pPr>
        <w:pStyle w:val="Prrafodelista"/>
        <w:widowControl/>
        <w:numPr>
          <w:ilvl w:val="0"/>
          <w:numId w:val="23"/>
        </w:numPr>
        <w:autoSpaceDE/>
        <w:autoSpaceDN/>
        <w:spacing w:after="160" w:line="360" w:lineRule="auto"/>
        <w:ind w:left="1800"/>
        <w:contextualSpacing/>
        <w:jc w:val="both"/>
        <w:rPr>
          <w:sz w:val="24"/>
          <w:szCs w:val="24"/>
        </w:rPr>
      </w:pPr>
      <w:r>
        <w:rPr>
          <w:sz w:val="24"/>
          <w:szCs w:val="24"/>
        </w:rPr>
        <w:t>Guía de elaboración de documentos XML para boletas de venta electrónica, notas de crédito, notas de débito, facturación, resumen diario</w:t>
      </w:r>
    </w:p>
    <w:p w14:paraId="594C0037" w14:textId="77777777" w:rsidR="00BF5AB9" w:rsidRDefault="00BF5AB9" w:rsidP="00BF5AB9">
      <w:pPr>
        <w:pStyle w:val="Prrafodelista"/>
        <w:widowControl/>
        <w:numPr>
          <w:ilvl w:val="0"/>
          <w:numId w:val="23"/>
        </w:numPr>
        <w:autoSpaceDE/>
        <w:autoSpaceDN/>
        <w:spacing w:after="160" w:line="360" w:lineRule="auto"/>
        <w:ind w:left="1800"/>
        <w:contextualSpacing/>
        <w:jc w:val="both"/>
        <w:rPr>
          <w:sz w:val="24"/>
          <w:szCs w:val="24"/>
        </w:rPr>
      </w:pPr>
      <w:r>
        <w:rPr>
          <w:sz w:val="24"/>
          <w:szCs w:val="24"/>
        </w:rPr>
        <w:t xml:space="preserve">Manual de autorización </w:t>
      </w:r>
    </w:p>
    <w:p w14:paraId="53B127B4" w14:textId="77777777" w:rsidR="00BF5AB9" w:rsidRPr="001B446C" w:rsidRDefault="00BF5AB9" w:rsidP="00BF5AB9">
      <w:pPr>
        <w:pStyle w:val="Prrafodelista"/>
        <w:widowControl/>
        <w:numPr>
          <w:ilvl w:val="0"/>
          <w:numId w:val="23"/>
        </w:numPr>
        <w:autoSpaceDE/>
        <w:autoSpaceDN/>
        <w:spacing w:after="160" w:line="360" w:lineRule="auto"/>
        <w:ind w:left="1800"/>
        <w:contextualSpacing/>
        <w:jc w:val="both"/>
        <w:rPr>
          <w:sz w:val="24"/>
          <w:szCs w:val="24"/>
        </w:rPr>
      </w:pPr>
      <w:r>
        <w:rPr>
          <w:sz w:val="24"/>
          <w:szCs w:val="24"/>
        </w:rPr>
        <w:t>Reglas de validación</w:t>
      </w:r>
    </w:p>
    <w:p w14:paraId="4E4D098B" w14:textId="77777777" w:rsidR="00BF5AB9" w:rsidRDefault="00BF5AB9" w:rsidP="00595F49">
      <w:pPr>
        <w:pStyle w:val="Prrafodelista"/>
        <w:widowControl/>
        <w:numPr>
          <w:ilvl w:val="0"/>
          <w:numId w:val="22"/>
        </w:numPr>
        <w:autoSpaceDE/>
        <w:autoSpaceDN/>
        <w:spacing w:after="160" w:line="360" w:lineRule="auto"/>
        <w:ind w:left="1440"/>
        <w:contextualSpacing/>
        <w:jc w:val="both"/>
        <w:rPr>
          <w:sz w:val="24"/>
          <w:szCs w:val="24"/>
        </w:rPr>
      </w:pPr>
      <w:r>
        <w:rPr>
          <w:sz w:val="24"/>
          <w:szCs w:val="24"/>
        </w:rPr>
        <w:t>Así mismo se recabo información sobre OSES’S precios que manejan y forma de funcionamiento de estos.</w:t>
      </w:r>
    </w:p>
    <w:p w14:paraId="7C73FB93" w14:textId="77777777" w:rsidR="00BF5AB9" w:rsidRDefault="00BF5AB9" w:rsidP="00595F49">
      <w:pPr>
        <w:pStyle w:val="Prrafodelista"/>
        <w:widowControl/>
        <w:numPr>
          <w:ilvl w:val="0"/>
          <w:numId w:val="22"/>
        </w:numPr>
        <w:autoSpaceDE/>
        <w:autoSpaceDN/>
        <w:spacing w:after="160" w:line="360" w:lineRule="auto"/>
        <w:ind w:left="1440"/>
        <w:contextualSpacing/>
        <w:jc w:val="both"/>
        <w:rPr>
          <w:sz w:val="24"/>
          <w:szCs w:val="24"/>
        </w:rPr>
      </w:pPr>
      <w:r>
        <w:rPr>
          <w:sz w:val="24"/>
          <w:szCs w:val="24"/>
        </w:rPr>
        <w:t>se instruyó en el uso de certificados digitales y la inclusión de esta en el comprobante</w:t>
      </w:r>
    </w:p>
    <w:p w14:paraId="08872DB1" w14:textId="77777777" w:rsidR="00BF5AB9" w:rsidRDefault="00BF5AB9" w:rsidP="00595F49">
      <w:pPr>
        <w:pStyle w:val="Prrafodelista"/>
        <w:widowControl/>
        <w:numPr>
          <w:ilvl w:val="0"/>
          <w:numId w:val="22"/>
        </w:numPr>
        <w:autoSpaceDE/>
        <w:autoSpaceDN/>
        <w:spacing w:after="160" w:line="360" w:lineRule="auto"/>
        <w:ind w:left="1440"/>
        <w:contextualSpacing/>
        <w:jc w:val="both"/>
        <w:rPr>
          <w:sz w:val="24"/>
          <w:szCs w:val="24"/>
        </w:rPr>
      </w:pPr>
      <w:r>
        <w:rPr>
          <w:sz w:val="24"/>
          <w:szCs w:val="24"/>
        </w:rPr>
        <w:t>también se instruyó sobre funcionamiento y calculo impuestos afectos al IGV como detracciones, retenciones, etc.</w:t>
      </w:r>
    </w:p>
    <w:p w14:paraId="44F0995F" w14:textId="77777777" w:rsidR="00BF5AB9" w:rsidRDefault="00BF5AB9" w:rsidP="00595F49">
      <w:pPr>
        <w:pStyle w:val="Prrafodelista"/>
        <w:widowControl/>
        <w:numPr>
          <w:ilvl w:val="0"/>
          <w:numId w:val="22"/>
        </w:numPr>
        <w:autoSpaceDE/>
        <w:autoSpaceDN/>
        <w:spacing w:after="160" w:line="360" w:lineRule="auto"/>
        <w:ind w:left="1440"/>
        <w:contextualSpacing/>
        <w:jc w:val="both"/>
        <w:rPr>
          <w:sz w:val="24"/>
          <w:szCs w:val="24"/>
        </w:rPr>
      </w:pPr>
      <w:r>
        <w:rPr>
          <w:sz w:val="24"/>
          <w:szCs w:val="24"/>
        </w:rPr>
        <w:t>Se desarrolló el análisis de procesos del sistema de facturación esto con todos los integrantes de la oficina como apoyo.</w:t>
      </w:r>
    </w:p>
    <w:p w14:paraId="5D38A295" w14:textId="77777777" w:rsidR="00BF5AB9" w:rsidRDefault="00BF5AB9" w:rsidP="00595F49">
      <w:pPr>
        <w:pStyle w:val="Prrafodelista"/>
        <w:widowControl/>
        <w:numPr>
          <w:ilvl w:val="0"/>
          <w:numId w:val="22"/>
        </w:numPr>
        <w:autoSpaceDE/>
        <w:autoSpaceDN/>
        <w:spacing w:after="160" w:line="360" w:lineRule="auto"/>
        <w:ind w:left="1440"/>
        <w:contextualSpacing/>
        <w:jc w:val="both"/>
        <w:rPr>
          <w:sz w:val="24"/>
          <w:szCs w:val="24"/>
        </w:rPr>
      </w:pPr>
      <w:r>
        <w:rPr>
          <w:sz w:val="24"/>
          <w:szCs w:val="24"/>
        </w:rPr>
        <w:t>Se desarrolló el análisis de requerimientos con todos los integrantes de la oficina como apoyo.</w:t>
      </w:r>
    </w:p>
    <w:p w14:paraId="60C21C7F" w14:textId="77777777" w:rsidR="00BF5AB9" w:rsidRPr="00553475" w:rsidRDefault="00BF5AB9" w:rsidP="00595F49">
      <w:pPr>
        <w:pStyle w:val="Prrafodelista"/>
        <w:widowControl/>
        <w:numPr>
          <w:ilvl w:val="0"/>
          <w:numId w:val="22"/>
        </w:numPr>
        <w:autoSpaceDE/>
        <w:autoSpaceDN/>
        <w:spacing w:after="160" w:line="360" w:lineRule="auto"/>
        <w:ind w:left="1440"/>
        <w:contextualSpacing/>
        <w:jc w:val="both"/>
        <w:rPr>
          <w:sz w:val="24"/>
          <w:szCs w:val="24"/>
        </w:rPr>
      </w:pPr>
      <w:r>
        <w:rPr>
          <w:sz w:val="24"/>
          <w:szCs w:val="24"/>
        </w:rPr>
        <w:t>Se diseñó la base de datos usando para ello SQL SERVER 2014.</w:t>
      </w:r>
    </w:p>
    <w:p w14:paraId="11CC2355" w14:textId="77777777" w:rsidR="00BF5AB9" w:rsidRPr="00553475" w:rsidRDefault="00BF5AB9" w:rsidP="00595F49">
      <w:pPr>
        <w:pStyle w:val="Prrafodelista"/>
        <w:widowControl/>
        <w:numPr>
          <w:ilvl w:val="0"/>
          <w:numId w:val="22"/>
        </w:numPr>
        <w:autoSpaceDE/>
        <w:autoSpaceDN/>
        <w:spacing w:after="160" w:line="360" w:lineRule="auto"/>
        <w:ind w:left="1440"/>
        <w:contextualSpacing/>
        <w:jc w:val="both"/>
        <w:rPr>
          <w:sz w:val="24"/>
          <w:szCs w:val="24"/>
        </w:rPr>
      </w:pPr>
      <w:r>
        <w:rPr>
          <w:sz w:val="24"/>
          <w:szCs w:val="24"/>
        </w:rPr>
        <w:t xml:space="preserve">Para poder realizar esta Sistema se optó por el desarrollo de un sistema de escritorio usando para ello el lenguaje DELPHI con su IDE Embarcadero XE. Se eligió este lenguaje para poder integrarse a sus demás sistemas de administración que cuenta la ONG y las municipalidades con las que trabaja </w:t>
      </w:r>
    </w:p>
    <w:p w14:paraId="5F743CA2" w14:textId="4B1A8F2C" w:rsidR="00BF5AB9" w:rsidRDefault="00BF5AB9" w:rsidP="00595F49">
      <w:pPr>
        <w:pStyle w:val="Prrafodelista"/>
        <w:widowControl/>
        <w:numPr>
          <w:ilvl w:val="0"/>
          <w:numId w:val="22"/>
        </w:numPr>
        <w:autoSpaceDE/>
        <w:autoSpaceDN/>
        <w:spacing w:after="160" w:line="360" w:lineRule="auto"/>
        <w:ind w:left="1440"/>
        <w:contextualSpacing/>
        <w:jc w:val="both"/>
        <w:rPr>
          <w:sz w:val="24"/>
          <w:szCs w:val="24"/>
        </w:rPr>
      </w:pPr>
      <w:r>
        <w:rPr>
          <w:sz w:val="24"/>
          <w:szCs w:val="24"/>
        </w:rPr>
        <w:t>El modo de envió a la SUNAT se optó por lenguaje PHP por que el lenguaje escogido no cuenta con librerías para la Arquitectura SOAP usado por la SUNAT</w:t>
      </w:r>
    </w:p>
    <w:p w14:paraId="0946FB01" w14:textId="271A237E" w:rsidR="00BF5AB9" w:rsidRDefault="00BF5AB9" w:rsidP="00595F49">
      <w:pPr>
        <w:pStyle w:val="Prrafodelista"/>
        <w:widowControl/>
        <w:numPr>
          <w:ilvl w:val="0"/>
          <w:numId w:val="22"/>
        </w:numPr>
        <w:autoSpaceDE/>
        <w:autoSpaceDN/>
        <w:spacing w:after="160" w:line="360" w:lineRule="auto"/>
        <w:ind w:left="1440"/>
        <w:contextualSpacing/>
        <w:jc w:val="both"/>
        <w:rPr>
          <w:sz w:val="24"/>
          <w:szCs w:val="24"/>
        </w:rPr>
      </w:pPr>
      <w:r>
        <w:rPr>
          <w:sz w:val="24"/>
          <w:szCs w:val="24"/>
        </w:rPr>
        <w:t xml:space="preserve">Para el desarrollo web se usó editores de código como: Sublime, Visual </w:t>
      </w:r>
      <w:proofErr w:type="spellStart"/>
      <w:r>
        <w:rPr>
          <w:sz w:val="24"/>
          <w:szCs w:val="24"/>
        </w:rPr>
        <w:t>Code</w:t>
      </w:r>
      <w:proofErr w:type="spellEnd"/>
      <w:r>
        <w:rPr>
          <w:sz w:val="24"/>
          <w:szCs w:val="24"/>
        </w:rPr>
        <w:t xml:space="preserve">, </w:t>
      </w:r>
      <w:proofErr w:type="spellStart"/>
      <w:r>
        <w:rPr>
          <w:sz w:val="24"/>
          <w:szCs w:val="24"/>
        </w:rPr>
        <w:t>PHPStorn</w:t>
      </w:r>
      <w:proofErr w:type="spellEnd"/>
      <w:r>
        <w:rPr>
          <w:sz w:val="24"/>
          <w:szCs w:val="24"/>
        </w:rPr>
        <w:t>.</w:t>
      </w:r>
    </w:p>
    <w:p w14:paraId="03181B47" w14:textId="09480C4F" w:rsidR="00BF5AB9" w:rsidRDefault="00BF5AB9" w:rsidP="00595F49">
      <w:pPr>
        <w:pStyle w:val="Prrafodelista"/>
        <w:widowControl/>
        <w:numPr>
          <w:ilvl w:val="0"/>
          <w:numId w:val="22"/>
        </w:numPr>
        <w:autoSpaceDE/>
        <w:autoSpaceDN/>
        <w:spacing w:after="160" w:line="360" w:lineRule="auto"/>
        <w:ind w:left="1440"/>
        <w:contextualSpacing/>
        <w:jc w:val="both"/>
        <w:rPr>
          <w:sz w:val="24"/>
          <w:szCs w:val="24"/>
        </w:rPr>
      </w:pPr>
      <w:r>
        <w:rPr>
          <w:sz w:val="24"/>
          <w:szCs w:val="24"/>
        </w:rPr>
        <w:t xml:space="preserve">Ya que no se cuenta con un API para consulta de validación de RUC, se desarrolló un validador usando para ello PHP y subido al hosting de Guaman Poma de Ayala y enlazado al sistema de consultas de RUC de la SUNAT, para q el sistema pueda conectarse y pueda recuperar los valores. Para lo cual se tuvo </w:t>
      </w:r>
      <w:r>
        <w:rPr>
          <w:sz w:val="24"/>
          <w:szCs w:val="24"/>
        </w:rPr>
        <w:lastRenderedPageBreak/>
        <w:t xml:space="preserve">que realizar una técnica de obtención de información del web llamado </w:t>
      </w:r>
      <w:proofErr w:type="spellStart"/>
      <w:r>
        <w:rPr>
          <w:sz w:val="24"/>
          <w:szCs w:val="24"/>
        </w:rPr>
        <w:t>Scraping</w:t>
      </w:r>
      <w:proofErr w:type="spellEnd"/>
      <w:r>
        <w:rPr>
          <w:sz w:val="24"/>
          <w:szCs w:val="24"/>
        </w:rPr>
        <w:t xml:space="preserve"> web.</w:t>
      </w:r>
    </w:p>
    <w:p w14:paraId="4EDB11F6" w14:textId="41053EC6" w:rsidR="00BF5AB9" w:rsidRDefault="00BF5AB9" w:rsidP="00595F49">
      <w:pPr>
        <w:pStyle w:val="Prrafodelista"/>
        <w:widowControl/>
        <w:numPr>
          <w:ilvl w:val="0"/>
          <w:numId w:val="22"/>
        </w:numPr>
        <w:autoSpaceDE/>
        <w:autoSpaceDN/>
        <w:spacing w:after="160" w:line="360" w:lineRule="auto"/>
        <w:ind w:left="1440"/>
        <w:contextualSpacing/>
        <w:jc w:val="both"/>
        <w:rPr>
          <w:sz w:val="24"/>
          <w:szCs w:val="24"/>
        </w:rPr>
      </w:pPr>
      <w:r>
        <w:rPr>
          <w:sz w:val="24"/>
          <w:szCs w:val="24"/>
        </w:rPr>
        <w:t>Se desarrolló un envío automático a correos electrónicos del comprobante de los usuarios, usando la librería PHP Mailer.</w:t>
      </w:r>
    </w:p>
    <w:p w14:paraId="454CF9CA" w14:textId="765583D7" w:rsidR="00BF5AB9" w:rsidRDefault="00BF5AB9" w:rsidP="00595F49">
      <w:pPr>
        <w:pStyle w:val="Prrafodelista"/>
        <w:widowControl/>
        <w:numPr>
          <w:ilvl w:val="0"/>
          <w:numId w:val="22"/>
        </w:numPr>
        <w:autoSpaceDE/>
        <w:autoSpaceDN/>
        <w:spacing w:after="160" w:line="360" w:lineRule="auto"/>
        <w:ind w:left="1440"/>
        <w:contextualSpacing/>
        <w:jc w:val="both"/>
        <w:rPr>
          <w:sz w:val="24"/>
          <w:szCs w:val="24"/>
        </w:rPr>
      </w:pPr>
      <w:r>
        <w:rPr>
          <w:sz w:val="24"/>
          <w:szCs w:val="24"/>
        </w:rPr>
        <w:t>Según las normativas de la SUNAT todo comprobante generado debe ser publicado en la web del proveedor, para ello se hizo uso de API DRIVE que consta de subida automática de información al drive y esta puede ser abierta desde el hosting de Guaman Poma. Para ello se ha tenido que usar la librería orientada para este servicio. Del mismo modo configurar la cuenta para permitir el uso automático de este servicio. Para este propósito también se usó el lenguaje PHP</w:t>
      </w:r>
    </w:p>
    <w:p w14:paraId="351788AF" w14:textId="77777777" w:rsidR="00BF5AB9" w:rsidRDefault="00BF5AB9" w:rsidP="00595F49">
      <w:pPr>
        <w:pStyle w:val="Prrafodelista"/>
        <w:widowControl/>
        <w:numPr>
          <w:ilvl w:val="0"/>
          <w:numId w:val="22"/>
        </w:numPr>
        <w:autoSpaceDE/>
        <w:autoSpaceDN/>
        <w:spacing w:after="160" w:line="360" w:lineRule="auto"/>
        <w:ind w:left="1440"/>
        <w:contextualSpacing/>
        <w:jc w:val="both"/>
        <w:rPr>
          <w:sz w:val="24"/>
          <w:szCs w:val="24"/>
        </w:rPr>
      </w:pPr>
      <w:r>
        <w:rPr>
          <w:sz w:val="24"/>
          <w:szCs w:val="24"/>
        </w:rPr>
        <w:t>Para la parte de prueba del sistema se usó el servidor de pruebas de la SUNAT, mas no la del OSE porque ambos usan la misma forma de comunicación XML.</w:t>
      </w:r>
    </w:p>
    <w:p w14:paraId="62E3744B" w14:textId="77777777" w:rsidR="00BF5AB9" w:rsidRPr="00553475" w:rsidRDefault="00BF5AB9" w:rsidP="00595F49">
      <w:pPr>
        <w:pStyle w:val="Prrafodelista"/>
        <w:widowControl/>
        <w:numPr>
          <w:ilvl w:val="0"/>
          <w:numId w:val="22"/>
        </w:numPr>
        <w:autoSpaceDE/>
        <w:autoSpaceDN/>
        <w:spacing w:after="160" w:line="360" w:lineRule="auto"/>
        <w:ind w:left="1440"/>
        <w:contextualSpacing/>
        <w:jc w:val="both"/>
        <w:rPr>
          <w:sz w:val="24"/>
          <w:szCs w:val="24"/>
        </w:rPr>
      </w:pPr>
      <w:r w:rsidRPr="52B57701">
        <w:rPr>
          <w:sz w:val="24"/>
          <w:szCs w:val="24"/>
        </w:rPr>
        <w:t>Para pasar a producción del sistema se ha tenido que conversar con la OSE para poder ponernos en modo producción.</w:t>
      </w:r>
    </w:p>
    <w:p w14:paraId="2268D0B9" w14:textId="77777777" w:rsidR="00BF5AB9" w:rsidRPr="00BF5AB9" w:rsidRDefault="00BF5AB9" w:rsidP="00BF5AB9">
      <w:pPr>
        <w:ind w:left="630"/>
      </w:pPr>
    </w:p>
    <w:p w14:paraId="008F4127" w14:textId="271CBF7F" w:rsidR="00BF5AB9" w:rsidRDefault="00BF5AB9" w:rsidP="00BF5AB9">
      <w:pPr>
        <w:pStyle w:val="Estilo4"/>
        <w:ind w:left="900" w:hanging="270"/>
      </w:pPr>
      <w:r>
        <w:t>Proceso del Negocio</w:t>
      </w:r>
    </w:p>
    <w:p w14:paraId="537DD56C" w14:textId="77777777" w:rsidR="00F52B20" w:rsidRDefault="00F52B20" w:rsidP="00F52B20">
      <w:pPr>
        <w:pStyle w:val="Estilo4"/>
        <w:numPr>
          <w:ilvl w:val="0"/>
          <w:numId w:val="32"/>
        </w:numPr>
        <w:rPr>
          <w:b w:val="0"/>
          <w:bCs/>
        </w:rPr>
      </w:pPr>
      <w:r>
        <w:rPr>
          <w:b w:val="0"/>
          <w:bCs/>
        </w:rPr>
        <w:t>Generar comprobantes de pago</w:t>
      </w:r>
    </w:p>
    <w:p w14:paraId="1AEFABDF" w14:textId="510538D0" w:rsidR="00F52B20" w:rsidRDefault="00F52B20" w:rsidP="00F52B20">
      <w:pPr>
        <w:pStyle w:val="Estilo4"/>
        <w:numPr>
          <w:ilvl w:val="0"/>
          <w:numId w:val="0"/>
        </w:numPr>
        <w:ind w:left="1260"/>
        <w:rPr>
          <w:b w:val="0"/>
          <w:bCs/>
        </w:rPr>
      </w:pPr>
      <w:r>
        <w:rPr>
          <w:b w:val="0"/>
          <w:bCs/>
        </w:rPr>
        <w:t xml:space="preserve">Un cliente solicita un determinado comprobante de pago por adquisición de un producto ofrecido por la </w:t>
      </w:r>
      <w:r w:rsidR="00595F49">
        <w:rPr>
          <w:b w:val="0"/>
          <w:bCs/>
        </w:rPr>
        <w:t>empresa (</w:t>
      </w:r>
      <w:r>
        <w:rPr>
          <w:b w:val="0"/>
          <w:bCs/>
        </w:rPr>
        <w:t xml:space="preserve">bienes o servicios), el encargado de recepción le toma el pedido datos del cliente y le genera un comprobante el cual es usado por el cliente para sus declaraciones de gastos ante la SUNAT, o simplemente para garantizar que su compra no </w:t>
      </w:r>
      <w:r w:rsidR="00595F49">
        <w:rPr>
          <w:b w:val="0"/>
          <w:bCs/>
        </w:rPr>
        <w:t>está</w:t>
      </w:r>
      <w:r>
        <w:rPr>
          <w:b w:val="0"/>
          <w:bCs/>
        </w:rPr>
        <w:t xml:space="preserve"> evadiendo impuestos.</w:t>
      </w:r>
    </w:p>
    <w:p w14:paraId="5061571B" w14:textId="415794F4" w:rsidR="00595F49" w:rsidRDefault="00595F49" w:rsidP="00F52B20">
      <w:pPr>
        <w:pStyle w:val="Estilo4"/>
        <w:numPr>
          <w:ilvl w:val="0"/>
          <w:numId w:val="0"/>
        </w:numPr>
        <w:ind w:left="1260"/>
        <w:rPr>
          <w:b w:val="0"/>
          <w:bCs/>
        </w:rPr>
      </w:pPr>
    </w:p>
    <w:p w14:paraId="57FA2EEE" w14:textId="33E73595" w:rsidR="00595F49" w:rsidRDefault="00595F49" w:rsidP="00F52B20">
      <w:pPr>
        <w:pStyle w:val="Estilo4"/>
        <w:numPr>
          <w:ilvl w:val="0"/>
          <w:numId w:val="0"/>
        </w:numPr>
        <w:ind w:left="1260"/>
        <w:rPr>
          <w:b w:val="0"/>
          <w:bCs/>
        </w:rPr>
      </w:pPr>
    </w:p>
    <w:p w14:paraId="47FF55CB" w14:textId="298B1D39" w:rsidR="00595F49" w:rsidRDefault="00595F49" w:rsidP="00F52B20">
      <w:pPr>
        <w:pStyle w:val="Estilo4"/>
        <w:numPr>
          <w:ilvl w:val="0"/>
          <w:numId w:val="0"/>
        </w:numPr>
        <w:ind w:left="1260"/>
        <w:rPr>
          <w:b w:val="0"/>
          <w:bCs/>
        </w:rPr>
      </w:pPr>
    </w:p>
    <w:p w14:paraId="58ECCA54" w14:textId="0F1AE251" w:rsidR="00595F49" w:rsidRDefault="00595F49" w:rsidP="00F52B20">
      <w:pPr>
        <w:pStyle w:val="Estilo4"/>
        <w:numPr>
          <w:ilvl w:val="0"/>
          <w:numId w:val="0"/>
        </w:numPr>
        <w:ind w:left="1260"/>
        <w:rPr>
          <w:b w:val="0"/>
          <w:bCs/>
        </w:rPr>
      </w:pPr>
    </w:p>
    <w:p w14:paraId="15690330" w14:textId="78AC0008" w:rsidR="00595F49" w:rsidRDefault="00595F49" w:rsidP="00F52B20">
      <w:pPr>
        <w:pStyle w:val="Estilo4"/>
        <w:numPr>
          <w:ilvl w:val="0"/>
          <w:numId w:val="0"/>
        </w:numPr>
        <w:ind w:left="1260"/>
        <w:rPr>
          <w:b w:val="0"/>
          <w:bCs/>
        </w:rPr>
      </w:pPr>
    </w:p>
    <w:p w14:paraId="798A2A90" w14:textId="77777777" w:rsidR="00595F49" w:rsidRDefault="00595F49" w:rsidP="00F52B20">
      <w:pPr>
        <w:pStyle w:val="Estilo4"/>
        <w:numPr>
          <w:ilvl w:val="0"/>
          <w:numId w:val="0"/>
        </w:numPr>
        <w:ind w:left="1260"/>
        <w:rPr>
          <w:b w:val="0"/>
          <w:bCs/>
        </w:rPr>
      </w:pPr>
    </w:p>
    <w:p w14:paraId="62456838" w14:textId="22F33E44" w:rsidR="00F52B20" w:rsidRDefault="00F52B20" w:rsidP="00F52B20">
      <w:pPr>
        <w:pStyle w:val="Estilo4"/>
        <w:ind w:left="900" w:hanging="270"/>
      </w:pPr>
      <w:r>
        <w:lastRenderedPageBreak/>
        <w:t>Diagrama BPMN del proceso del negocio</w:t>
      </w:r>
    </w:p>
    <w:p w14:paraId="5BA3C58E" w14:textId="77777777" w:rsidR="00595F49" w:rsidRDefault="00F52B20" w:rsidP="00595F49">
      <w:pPr>
        <w:pStyle w:val="Estilo4"/>
        <w:keepNext/>
        <w:numPr>
          <w:ilvl w:val="0"/>
          <w:numId w:val="0"/>
        </w:numPr>
        <w:ind w:left="720"/>
      </w:pPr>
      <w:r>
        <w:rPr>
          <w:noProof/>
          <w:lang w:val="en-US" w:eastAsia="en-US" w:bidi="ar-SA"/>
        </w:rPr>
        <w:drawing>
          <wp:inline distT="0" distB="0" distL="0" distR="0" wp14:anchorId="3C5F1957" wp14:editId="04337FD0">
            <wp:extent cx="5761990" cy="54737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1990" cy="5473700"/>
                    </a:xfrm>
                    <a:prstGeom prst="rect">
                      <a:avLst/>
                    </a:prstGeom>
                  </pic:spPr>
                </pic:pic>
              </a:graphicData>
            </a:graphic>
          </wp:inline>
        </w:drawing>
      </w:r>
    </w:p>
    <w:p w14:paraId="68A87378" w14:textId="1B847387" w:rsidR="00F52B20" w:rsidRDefault="00595F49" w:rsidP="00A3211A">
      <w:pPr>
        <w:pStyle w:val="Descripcin"/>
      </w:pPr>
      <w:bookmarkStart w:id="125" w:name="_Toc29366423"/>
      <w:r>
        <w:t xml:space="preserve">Figura </w:t>
      </w:r>
      <w:r w:rsidR="00471E15">
        <w:fldChar w:fldCharType="begin"/>
      </w:r>
      <w:r w:rsidR="00471E15">
        <w:instrText xml:space="preserve"> SEQ Figura \* ARABIC </w:instrText>
      </w:r>
      <w:r w:rsidR="00471E15">
        <w:fldChar w:fldCharType="separate"/>
      </w:r>
      <w:r w:rsidR="00062B32">
        <w:rPr>
          <w:noProof/>
        </w:rPr>
        <w:t>24</w:t>
      </w:r>
      <w:r w:rsidR="00471E15">
        <w:rPr>
          <w:noProof/>
        </w:rPr>
        <w:fldChar w:fldCharType="end"/>
      </w:r>
      <w:r w:rsidR="00A3211A">
        <w:t>. Diagrama BPMN del proceso del negocio</w:t>
      </w:r>
      <w:bookmarkEnd w:id="125"/>
    </w:p>
    <w:p w14:paraId="08ED37DC" w14:textId="40CA6686" w:rsidR="00F52B20" w:rsidRDefault="00F52B20" w:rsidP="00F52B20">
      <w:pPr>
        <w:pStyle w:val="Estilo4"/>
        <w:ind w:left="900" w:hanging="270"/>
      </w:pPr>
      <w:r>
        <w:t xml:space="preserve"> Identificación de los actores del negocio</w:t>
      </w:r>
    </w:p>
    <w:p w14:paraId="3BB0FC92" w14:textId="77777777" w:rsidR="00A3211A" w:rsidRDefault="00437B2B" w:rsidP="00A3211A">
      <w:pPr>
        <w:pStyle w:val="Estilo4"/>
        <w:keepNext/>
        <w:numPr>
          <w:ilvl w:val="0"/>
          <w:numId w:val="0"/>
        </w:numPr>
        <w:ind w:left="900"/>
      </w:pPr>
      <w:r>
        <w:rPr>
          <w:noProof/>
          <w:lang w:val="en-US" w:eastAsia="en-US" w:bidi="ar-SA"/>
        </w:rPr>
        <w:drawing>
          <wp:inline distT="0" distB="0" distL="0" distR="0" wp14:anchorId="12C11B1C" wp14:editId="1539BB05">
            <wp:extent cx="4791075" cy="109537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91075" cy="1095375"/>
                    </a:xfrm>
                    <a:prstGeom prst="rect">
                      <a:avLst/>
                    </a:prstGeom>
                  </pic:spPr>
                </pic:pic>
              </a:graphicData>
            </a:graphic>
          </wp:inline>
        </w:drawing>
      </w:r>
    </w:p>
    <w:p w14:paraId="2FCBFE2B" w14:textId="58BAD6D3" w:rsidR="00F52B20" w:rsidRDefault="00A3211A" w:rsidP="00A3211A">
      <w:pPr>
        <w:pStyle w:val="Descripcin"/>
        <w:rPr>
          <w:noProof/>
        </w:rPr>
      </w:pPr>
      <w:bookmarkStart w:id="126" w:name="_Toc29366424"/>
      <w:r>
        <w:t xml:space="preserve">Figura </w:t>
      </w:r>
      <w:r w:rsidR="00471E15">
        <w:fldChar w:fldCharType="begin"/>
      </w:r>
      <w:r w:rsidR="00471E15">
        <w:instrText xml:space="preserve"> SEQ Figura \* ARABIC </w:instrText>
      </w:r>
      <w:r w:rsidR="00471E15">
        <w:fldChar w:fldCharType="separate"/>
      </w:r>
      <w:r w:rsidR="00062B32">
        <w:rPr>
          <w:noProof/>
        </w:rPr>
        <w:t>25</w:t>
      </w:r>
      <w:r w:rsidR="00471E15">
        <w:rPr>
          <w:noProof/>
        </w:rPr>
        <w:fldChar w:fldCharType="end"/>
      </w:r>
      <w:r>
        <w:t>.</w:t>
      </w:r>
      <w:r>
        <w:rPr>
          <w:noProof/>
        </w:rPr>
        <w:t xml:space="preserve"> Actores del negocio</w:t>
      </w:r>
      <w:bookmarkEnd w:id="126"/>
    </w:p>
    <w:p w14:paraId="51805835" w14:textId="77777777" w:rsidR="00A3211A" w:rsidRPr="00A3211A" w:rsidRDefault="00A3211A" w:rsidP="00A3211A"/>
    <w:p w14:paraId="2BCB6E29" w14:textId="61179140" w:rsidR="00437B2B" w:rsidRDefault="00437B2B" w:rsidP="00437B2B">
      <w:pPr>
        <w:pStyle w:val="Estilo4"/>
        <w:numPr>
          <w:ilvl w:val="0"/>
          <w:numId w:val="33"/>
        </w:numPr>
      </w:pPr>
      <w:r>
        <w:lastRenderedPageBreak/>
        <w:t xml:space="preserve">Contadora: </w:t>
      </w:r>
      <w:r>
        <w:rPr>
          <w:b w:val="0"/>
          <w:bCs/>
        </w:rPr>
        <w:t xml:space="preserve">persona encargada de la contabilidad de la empresa y la encargada de configurar el sistema de información. </w:t>
      </w:r>
    </w:p>
    <w:p w14:paraId="09A6AD09" w14:textId="68466A3B" w:rsidR="00437B2B" w:rsidRDefault="00437B2B" w:rsidP="00437B2B">
      <w:pPr>
        <w:pStyle w:val="Estilo4"/>
        <w:numPr>
          <w:ilvl w:val="0"/>
          <w:numId w:val="33"/>
        </w:numPr>
      </w:pPr>
      <w:r>
        <w:t xml:space="preserve">Usuario: </w:t>
      </w:r>
      <w:r>
        <w:rPr>
          <w:b w:val="0"/>
          <w:bCs/>
        </w:rPr>
        <w:t xml:space="preserve"> persona encargada de operar el sistema de información</w:t>
      </w:r>
    </w:p>
    <w:p w14:paraId="7C19029A" w14:textId="1D1118D3" w:rsidR="00437B2B" w:rsidRDefault="00437B2B" w:rsidP="00437B2B">
      <w:pPr>
        <w:pStyle w:val="Estilo4"/>
        <w:numPr>
          <w:ilvl w:val="0"/>
          <w:numId w:val="33"/>
        </w:numPr>
      </w:pPr>
      <w:r>
        <w:t xml:space="preserve">Autoridad tributaria: </w:t>
      </w:r>
      <w:r>
        <w:rPr>
          <w:b w:val="0"/>
          <w:bCs/>
        </w:rPr>
        <w:t xml:space="preserve"> ente recaudador de tributos para el estado representado por la SUNAT</w:t>
      </w:r>
    </w:p>
    <w:p w14:paraId="0A1C9B44" w14:textId="773B8C12" w:rsidR="00437B2B" w:rsidRDefault="00437B2B" w:rsidP="00437B2B">
      <w:pPr>
        <w:pStyle w:val="Estilo4"/>
        <w:numPr>
          <w:ilvl w:val="0"/>
          <w:numId w:val="33"/>
        </w:numPr>
      </w:pPr>
      <w:r>
        <w:t xml:space="preserve">Cliente: </w:t>
      </w:r>
      <w:r>
        <w:rPr>
          <w:b w:val="0"/>
          <w:bCs/>
        </w:rPr>
        <w:t>persona que compra el bien o servicio ofrecido por la empresa</w:t>
      </w:r>
    </w:p>
    <w:p w14:paraId="29F64371" w14:textId="798363F1" w:rsidR="00F52B20" w:rsidRDefault="00437B2B" w:rsidP="00F52B20">
      <w:pPr>
        <w:pStyle w:val="Estilo4"/>
        <w:ind w:left="900" w:hanging="270"/>
      </w:pPr>
      <w:r>
        <w:t>Diagrama de casos de uso del Negocio</w:t>
      </w:r>
    </w:p>
    <w:p w14:paraId="6C54C25D" w14:textId="77777777" w:rsidR="00A3211A" w:rsidRDefault="006F222A" w:rsidP="00A3211A">
      <w:pPr>
        <w:pStyle w:val="Estilo4"/>
        <w:keepNext/>
        <w:numPr>
          <w:ilvl w:val="0"/>
          <w:numId w:val="0"/>
        </w:numPr>
        <w:ind w:left="720"/>
      </w:pPr>
      <w:r>
        <w:rPr>
          <w:noProof/>
          <w:lang w:val="en-US" w:eastAsia="en-US" w:bidi="ar-SA"/>
        </w:rPr>
        <w:drawing>
          <wp:inline distT="0" distB="0" distL="0" distR="0" wp14:anchorId="2B9CE91C" wp14:editId="1835B59F">
            <wp:extent cx="5761990" cy="4046561"/>
            <wp:effectExtent l="0" t="0" r="0" b="0"/>
            <wp:docPr id="668749602" name="Imagen 66874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71924" cy="4053538"/>
                    </a:xfrm>
                    <a:prstGeom prst="rect">
                      <a:avLst/>
                    </a:prstGeom>
                  </pic:spPr>
                </pic:pic>
              </a:graphicData>
            </a:graphic>
          </wp:inline>
        </w:drawing>
      </w:r>
    </w:p>
    <w:p w14:paraId="409E04A5" w14:textId="247DF125" w:rsidR="00437B2B" w:rsidRDefault="00A3211A" w:rsidP="00A3211A">
      <w:pPr>
        <w:pStyle w:val="Descripcin"/>
        <w:rPr>
          <w:noProof/>
        </w:rPr>
      </w:pPr>
      <w:bookmarkStart w:id="127" w:name="_Toc29366425"/>
      <w:r>
        <w:t xml:space="preserve">Figura </w:t>
      </w:r>
      <w:r w:rsidR="00471E15">
        <w:fldChar w:fldCharType="begin"/>
      </w:r>
      <w:r w:rsidR="00471E15">
        <w:instrText xml:space="preserve"> SEQ Figura \* ARABIC </w:instrText>
      </w:r>
      <w:r w:rsidR="00471E15">
        <w:fldChar w:fldCharType="separate"/>
      </w:r>
      <w:r w:rsidR="00062B32">
        <w:rPr>
          <w:noProof/>
        </w:rPr>
        <w:t>26</w:t>
      </w:r>
      <w:r w:rsidR="00471E15">
        <w:rPr>
          <w:noProof/>
        </w:rPr>
        <w:fldChar w:fldCharType="end"/>
      </w:r>
      <w:r>
        <w:t>.</w:t>
      </w:r>
      <w:r>
        <w:rPr>
          <w:noProof/>
        </w:rPr>
        <w:t xml:space="preserve"> Diagrama de casos de uso del Negocio</w:t>
      </w:r>
      <w:bookmarkEnd w:id="127"/>
    </w:p>
    <w:p w14:paraId="2092F81B" w14:textId="4144DE7A" w:rsidR="00A3211A" w:rsidRDefault="00A3211A" w:rsidP="00A3211A"/>
    <w:p w14:paraId="0A17D0C8" w14:textId="4EB12FB1" w:rsidR="00A3211A" w:rsidRDefault="00A3211A" w:rsidP="00A3211A"/>
    <w:p w14:paraId="7E7F8B7D" w14:textId="7E1733B7" w:rsidR="00A3211A" w:rsidRDefault="00A3211A" w:rsidP="00A3211A"/>
    <w:p w14:paraId="5B27F6AE" w14:textId="272F4D26" w:rsidR="00A3211A" w:rsidRDefault="00A3211A" w:rsidP="00A3211A"/>
    <w:p w14:paraId="5CAF7FC6" w14:textId="53C5A805" w:rsidR="00A3211A" w:rsidRDefault="00A3211A" w:rsidP="00A3211A"/>
    <w:p w14:paraId="60CBA088" w14:textId="7EDA5DA4" w:rsidR="00A3211A" w:rsidRDefault="00A3211A" w:rsidP="00A3211A"/>
    <w:p w14:paraId="1A474D6C" w14:textId="3C71F0FE" w:rsidR="00A3211A" w:rsidRDefault="00A3211A" w:rsidP="00A3211A"/>
    <w:p w14:paraId="7A37020F" w14:textId="2B56E5B9" w:rsidR="00A3211A" w:rsidRDefault="00A3211A" w:rsidP="00A3211A"/>
    <w:p w14:paraId="3FB7AFD1" w14:textId="04E0B4F4" w:rsidR="00A3211A" w:rsidRDefault="00A3211A" w:rsidP="00A3211A"/>
    <w:p w14:paraId="1BC194CC" w14:textId="57CC4CC7" w:rsidR="00437B2B" w:rsidRDefault="000D6869" w:rsidP="00F52B20">
      <w:pPr>
        <w:pStyle w:val="Estilo4"/>
        <w:ind w:left="900" w:hanging="270"/>
      </w:pPr>
      <w:r>
        <w:lastRenderedPageBreak/>
        <w:t>Descripción de los casos de uso del Negocio</w:t>
      </w:r>
    </w:p>
    <w:tbl>
      <w:tblPr>
        <w:tblStyle w:val="Tablaconcuadrcula"/>
        <w:tblW w:w="9064" w:type="dxa"/>
        <w:tblInd w:w="596" w:type="dxa"/>
        <w:tblLook w:val="04A0" w:firstRow="1" w:lastRow="0" w:firstColumn="1" w:lastColumn="0" w:noHBand="0" w:noVBand="1"/>
      </w:tblPr>
      <w:tblGrid>
        <w:gridCol w:w="3021"/>
        <w:gridCol w:w="3021"/>
        <w:gridCol w:w="3022"/>
      </w:tblGrid>
      <w:tr w:rsidR="00EC6283" w14:paraId="0B4E8CB0" w14:textId="77777777" w:rsidTr="00EC6283">
        <w:tc>
          <w:tcPr>
            <w:tcW w:w="3021" w:type="dxa"/>
          </w:tcPr>
          <w:p w14:paraId="4B18FE6C" w14:textId="77777777" w:rsidR="00EC6283" w:rsidRPr="000D6869" w:rsidRDefault="00EC6283" w:rsidP="00A3211A">
            <w:pPr>
              <w:pStyle w:val="Estilo4"/>
              <w:numPr>
                <w:ilvl w:val="0"/>
                <w:numId w:val="0"/>
              </w:numPr>
              <w:spacing w:before="0" w:after="0" w:line="276" w:lineRule="auto"/>
              <w:jc w:val="left"/>
              <w:rPr>
                <w:b w:val="0"/>
                <w:bCs/>
              </w:rPr>
            </w:pPr>
            <w:r>
              <w:rPr>
                <w:b w:val="0"/>
                <w:bCs/>
              </w:rPr>
              <w:t>CASO DE USO</w:t>
            </w:r>
          </w:p>
        </w:tc>
        <w:tc>
          <w:tcPr>
            <w:tcW w:w="3021" w:type="dxa"/>
          </w:tcPr>
          <w:p w14:paraId="18E553F2" w14:textId="77777777" w:rsidR="00EC6283" w:rsidRPr="000D6869" w:rsidRDefault="00EC6283" w:rsidP="00A3211A">
            <w:pPr>
              <w:pStyle w:val="Estilo4"/>
              <w:numPr>
                <w:ilvl w:val="0"/>
                <w:numId w:val="0"/>
              </w:numPr>
              <w:spacing w:before="0" w:after="0" w:line="276" w:lineRule="auto"/>
              <w:jc w:val="left"/>
              <w:rPr>
                <w:b w:val="0"/>
                <w:bCs/>
              </w:rPr>
            </w:pPr>
            <w:r w:rsidRPr="000D6869">
              <w:rPr>
                <w:b w:val="0"/>
                <w:bCs/>
              </w:rPr>
              <w:t>DESCRIPCION</w:t>
            </w:r>
          </w:p>
        </w:tc>
        <w:tc>
          <w:tcPr>
            <w:tcW w:w="3022" w:type="dxa"/>
          </w:tcPr>
          <w:p w14:paraId="30D2352B" w14:textId="77777777" w:rsidR="00EC6283" w:rsidRPr="000D6869" w:rsidRDefault="00EC6283" w:rsidP="00A3211A">
            <w:pPr>
              <w:pStyle w:val="Estilo4"/>
              <w:numPr>
                <w:ilvl w:val="0"/>
                <w:numId w:val="0"/>
              </w:numPr>
              <w:spacing w:before="0" w:after="0" w:line="276" w:lineRule="auto"/>
              <w:jc w:val="left"/>
              <w:rPr>
                <w:b w:val="0"/>
                <w:bCs/>
              </w:rPr>
            </w:pPr>
            <w:r w:rsidRPr="000D6869">
              <w:rPr>
                <w:b w:val="0"/>
                <w:bCs/>
              </w:rPr>
              <w:t>ENCARGADO</w:t>
            </w:r>
          </w:p>
        </w:tc>
      </w:tr>
      <w:tr w:rsidR="00EC6283" w14:paraId="639AFB24" w14:textId="77777777" w:rsidTr="00EC6283">
        <w:tc>
          <w:tcPr>
            <w:tcW w:w="3021" w:type="dxa"/>
          </w:tcPr>
          <w:p w14:paraId="5F77FC26" w14:textId="77777777" w:rsidR="00EC6283" w:rsidRPr="000D6869" w:rsidRDefault="00EC6283" w:rsidP="00A3211A">
            <w:pPr>
              <w:pStyle w:val="Estilo4"/>
              <w:numPr>
                <w:ilvl w:val="0"/>
                <w:numId w:val="0"/>
              </w:numPr>
              <w:spacing w:before="0" w:after="0" w:line="276" w:lineRule="auto"/>
              <w:jc w:val="left"/>
              <w:rPr>
                <w:b w:val="0"/>
                <w:bCs/>
              </w:rPr>
            </w:pPr>
            <w:r>
              <w:rPr>
                <w:b w:val="0"/>
                <w:bCs/>
              </w:rPr>
              <w:t>Consultar pedido</w:t>
            </w:r>
          </w:p>
        </w:tc>
        <w:tc>
          <w:tcPr>
            <w:tcW w:w="3021" w:type="dxa"/>
          </w:tcPr>
          <w:p w14:paraId="19113132" w14:textId="77777777" w:rsidR="00EC6283" w:rsidRPr="000D6869" w:rsidRDefault="00EC6283" w:rsidP="00A3211A">
            <w:pPr>
              <w:pStyle w:val="Estilo4"/>
              <w:numPr>
                <w:ilvl w:val="0"/>
                <w:numId w:val="0"/>
              </w:numPr>
              <w:spacing w:before="0" w:after="0" w:line="276" w:lineRule="auto"/>
              <w:jc w:val="left"/>
              <w:rPr>
                <w:b w:val="0"/>
                <w:bCs/>
              </w:rPr>
            </w:pPr>
            <w:r>
              <w:rPr>
                <w:b w:val="0"/>
                <w:bCs/>
              </w:rPr>
              <w:t>Consulta si el producto pedido se encuentra a la venta</w:t>
            </w:r>
          </w:p>
        </w:tc>
        <w:tc>
          <w:tcPr>
            <w:tcW w:w="3022" w:type="dxa"/>
          </w:tcPr>
          <w:p w14:paraId="43991A83" w14:textId="77777777" w:rsidR="00EC6283" w:rsidRPr="00EC6283" w:rsidRDefault="00EC6283" w:rsidP="00A3211A">
            <w:pPr>
              <w:pStyle w:val="Estilo4"/>
              <w:numPr>
                <w:ilvl w:val="0"/>
                <w:numId w:val="0"/>
              </w:numPr>
              <w:spacing w:before="0" w:after="0" w:line="276" w:lineRule="auto"/>
              <w:jc w:val="left"/>
              <w:rPr>
                <w:b w:val="0"/>
                <w:bCs/>
              </w:rPr>
            </w:pPr>
            <w:r w:rsidRPr="00EC6283">
              <w:rPr>
                <w:b w:val="0"/>
                <w:bCs/>
              </w:rPr>
              <w:t>usuario</w:t>
            </w:r>
          </w:p>
        </w:tc>
      </w:tr>
      <w:tr w:rsidR="00EC6283" w14:paraId="39115C08" w14:textId="77777777" w:rsidTr="00EC6283">
        <w:tc>
          <w:tcPr>
            <w:tcW w:w="3021" w:type="dxa"/>
          </w:tcPr>
          <w:p w14:paraId="4BA16EF7" w14:textId="77777777" w:rsidR="00EC6283" w:rsidRPr="000D6869" w:rsidRDefault="00EC6283" w:rsidP="00A3211A">
            <w:pPr>
              <w:pStyle w:val="Estilo4"/>
              <w:numPr>
                <w:ilvl w:val="0"/>
                <w:numId w:val="0"/>
              </w:numPr>
              <w:spacing w:before="0" w:after="0" w:line="276" w:lineRule="auto"/>
              <w:jc w:val="left"/>
              <w:rPr>
                <w:b w:val="0"/>
                <w:bCs/>
              </w:rPr>
            </w:pPr>
            <w:r>
              <w:rPr>
                <w:b w:val="0"/>
                <w:bCs/>
              </w:rPr>
              <w:t>Administra producto</w:t>
            </w:r>
          </w:p>
        </w:tc>
        <w:tc>
          <w:tcPr>
            <w:tcW w:w="3021" w:type="dxa"/>
          </w:tcPr>
          <w:p w14:paraId="0B2AE03C" w14:textId="77777777" w:rsidR="00EC6283" w:rsidRPr="006F222A" w:rsidRDefault="00EC6283" w:rsidP="00A3211A">
            <w:pPr>
              <w:pStyle w:val="Estilo4"/>
              <w:numPr>
                <w:ilvl w:val="0"/>
                <w:numId w:val="0"/>
              </w:numPr>
              <w:spacing w:before="0" w:after="0" w:line="276" w:lineRule="auto"/>
              <w:jc w:val="left"/>
              <w:rPr>
                <w:b w:val="0"/>
                <w:bCs/>
              </w:rPr>
            </w:pPr>
            <w:r>
              <w:rPr>
                <w:b w:val="0"/>
                <w:bCs/>
              </w:rPr>
              <w:t>Administra la venta e ingreso de productos (Bienes o Servicios)</w:t>
            </w:r>
          </w:p>
        </w:tc>
        <w:tc>
          <w:tcPr>
            <w:tcW w:w="3022" w:type="dxa"/>
          </w:tcPr>
          <w:p w14:paraId="06E923DC" w14:textId="77777777" w:rsidR="00EC6283" w:rsidRPr="00EC6283" w:rsidRDefault="00EC6283" w:rsidP="00A3211A">
            <w:pPr>
              <w:pStyle w:val="Estilo4"/>
              <w:numPr>
                <w:ilvl w:val="0"/>
                <w:numId w:val="0"/>
              </w:numPr>
              <w:spacing w:before="0" w:after="0" w:line="276" w:lineRule="auto"/>
              <w:jc w:val="left"/>
              <w:rPr>
                <w:b w:val="0"/>
                <w:bCs/>
              </w:rPr>
            </w:pPr>
            <w:r>
              <w:rPr>
                <w:b w:val="0"/>
                <w:bCs/>
              </w:rPr>
              <w:t>Contadora, Usuario</w:t>
            </w:r>
          </w:p>
        </w:tc>
      </w:tr>
      <w:tr w:rsidR="00EC6283" w14:paraId="12752B9C" w14:textId="77777777" w:rsidTr="00EC6283">
        <w:tc>
          <w:tcPr>
            <w:tcW w:w="3021" w:type="dxa"/>
          </w:tcPr>
          <w:p w14:paraId="6A045FB8" w14:textId="77777777" w:rsidR="00EC6283" w:rsidRPr="000D6869" w:rsidRDefault="00EC6283" w:rsidP="00A3211A">
            <w:pPr>
              <w:pStyle w:val="Estilo4"/>
              <w:numPr>
                <w:ilvl w:val="0"/>
                <w:numId w:val="0"/>
              </w:numPr>
              <w:spacing w:before="0" w:after="0" w:line="276" w:lineRule="auto"/>
              <w:jc w:val="left"/>
              <w:rPr>
                <w:b w:val="0"/>
                <w:bCs/>
              </w:rPr>
            </w:pPr>
            <w:r>
              <w:rPr>
                <w:b w:val="0"/>
                <w:bCs/>
              </w:rPr>
              <w:t>Generar comprobante</w:t>
            </w:r>
          </w:p>
        </w:tc>
        <w:tc>
          <w:tcPr>
            <w:tcW w:w="3021" w:type="dxa"/>
          </w:tcPr>
          <w:p w14:paraId="44D8F441" w14:textId="77777777" w:rsidR="00EC6283" w:rsidRPr="00EC6283" w:rsidRDefault="00EC6283" w:rsidP="00A3211A">
            <w:pPr>
              <w:pStyle w:val="Estilo4"/>
              <w:numPr>
                <w:ilvl w:val="0"/>
                <w:numId w:val="0"/>
              </w:numPr>
              <w:spacing w:before="0" w:after="0" w:line="276" w:lineRule="auto"/>
              <w:jc w:val="left"/>
              <w:rPr>
                <w:b w:val="0"/>
                <w:bCs/>
              </w:rPr>
            </w:pPr>
            <w:r>
              <w:rPr>
                <w:b w:val="0"/>
                <w:bCs/>
              </w:rPr>
              <w:t>Genera comprobante de compra (boleta, factura, nota de crédito o nota de débito) de acuerdo a lo que el cliente desee o la circunstancia lo amerite</w:t>
            </w:r>
          </w:p>
        </w:tc>
        <w:tc>
          <w:tcPr>
            <w:tcW w:w="3022" w:type="dxa"/>
          </w:tcPr>
          <w:p w14:paraId="521F365B" w14:textId="77777777" w:rsidR="00EC6283" w:rsidRPr="00EC6283" w:rsidRDefault="00EC6283" w:rsidP="00A3211A">
            <w:pPr>
              <w:pStyle w:val="Estilo4"/>
              <w:numPr>
                <w:ilvl w:val="0"/>
                <w:numId w:val="0"/>
              </w:numPr>
              <w:spacing w:before="0" w:after="0" w:line="276" w:lineRule="auto"/>
              <w:jc w:val="left"/>
              <w:rPr>
                <w:b w:val="0"/>
                <w:bCs/>
              </w:rPr>
            </w:pPr>
            <w:r>
              <w:rPr>
                <w:b w:val="0"/>
                <w:bCs/>
              </w:rPr>
              <w:t>usuario</w:t>
            </w:r>
          </w:p>
        </w:tc>
      </w:tr>
      <w:tr w:rsidR="00EC6283" w14:paraId="759D69C1" w14:textId="77777777" w:rsidTr="00EC6283">
        <w:tc>
          <w:tcPr>
            <w:tcW w:w="3021" w:type="dxa"/>
          </w:tcPr>
          <w:p w14:paraId="3416BE63" w14:textId="77777777" w:rsidR="00EC6283" w:rsidRPr="000D6869" w:rsidRDefault="00EC6283" w:rsidP="00A3211A">
            <w:pPr>
              <w:pStyle w:val="Estilo4"/>
              <w:numPr>
                <w:ilvl w:val="0"/>
                <w:numId w:val="0"/>
              </w:numPr>
              <w:spacing w:before="0" w:after="0" w:line="276" w:lineRule="auto"/>
              <w:jc w:val="left"/>
              <w:rPr>
                <w:b w:val="0"/>
                <w:bCs/>
              </w:rPr>
            </w:pPr>
            <w:r>
              <w:rPr>
                <w:b w:val="0"/>
                <w:bCs/>
              </w:rPr>
              <w:t>Administrar p</w:t>
            </w:r>
            <w:r w:rsidRPr="000D6869">
              <w:rPr>
                <w:b w:val="0"/>
                <w:bCs/>
              </w:rPr>
              <w:t>ublicación</w:t>
            </w:r>
            <w:r>
              <w:rPr>
                <w:b w:val="0"/>
                <w:bCs/>
              </w:rPr>
              <w:t xml:space="preserve"> </w:t>
            </w:r>
            <w:r w:rsidRPr="000D6869">
              <w:rPr>
                <w:b w:val="0"/>
                <w:bCs/>
              </w:rPr>
              <w:t>de comprobante</w:t>
            </w:r>
          </w:p>
        </w:tc>
        <w:tc>
          <w:tcPr>
            <w:tcW w:w="3021" w:type="dxa"/>
          </w:tcPr>
          <w:p w14:paraId="6792B713" w14:textId="6145B594" w:rsidR="00EC6283" w:rsidRPr="00EC6283" w:rsidRDefault="00EC6283" w:rsidP="00A3211A">
            <w:pPr>
              <w:pStyle w:val="Estilo4"/>
              <w:numPr>
                <w:ilvl w:val="0"/>
                <w:numId w:val="0"/>
              </w:numPr>
              <w:spacing w:before="0" w:after="0" w:line="276" w:lineRule="auto"/>
              <w:jc w:val="left"/>
              <w:rPr>
                <w:b w:val="0"/>
                <w:bCs/>
              </w:rPr>
            </w:pPr>
            <w:r w:rsidRPr="00EC6283">
              <w:rPr>
                <w:b w:val="0"/>
                <w:bCs/>
              </w:rPr>
              <w:t>Una ve</w:t>
            </w:r>
            <w:r>
              <w:rPr>
                <w:b w:val="0"/>
                <w:bCs/>
              </w:rPr>
              <w:t xml:space="preserve">z generado el comprobante esta debe ser publicado en la </w:t>
            </w:r>
            <w:r w:rsidR="00595F49">
              <w:rPr>
                <w:b w:val="0"/>
                <w:bCs/>
              </w:rPr>
              <w:t>página</w:t>
            </w:r>
            <w:r>
              <w:rPr>
                <w:b w:val="0"/>
                <w:bCs/>
              </w:rPr>
              <w:t xml:space="preserve"> web del emisor para que sea accedido por el cliente como por la autoridad tributaria</w:t>
            </w:r>
          </w:p>
        </w:tc>
        <w:tc>
          <w:tcPr>
            <w:tcW w:w="3022" w:type="dxa"/>
          </w:tcPr>
          <w:p w14:paraId="02864F50" w14:textId="77777777" w:rsidR="00EC6283" w:rsidRPr="00EC6283" w:rsidRDefault="00EC6283" w:rsidP="00A3211A">
            <w:pPr>
              <w:pStyle w:val="Estilo4"/>
              <w:numPr>
                <w:ilvl w:val="0"/>
                <w:numId w:val="0"/>
              </w:numPr>
              <w:spacing w:before="0" w:after="0" w:line="276" w:lineRule="auto"/>
              <w:jc w:val="left"/>
              <w:rPr>
                <w:b w:val="0"/>
                <w:bCs/>
              </w:rPr>
            </w:pPr>
            <w:r>
              <w:rPr>
                <w:b w:val="0"/>
                <w:bCs/>
              </w:rPr>
              <w:t>Usuario, Autoridad tributaria</w:t>
            </w:r>
          </w:p>
        </w:tc>
      </w:tr>
      <w:tr w:rsidR="00EC6283" w14:paraId="03B5E86D" w14:textId="77777777" w:rsidTr="00EC6283">
        <w:tc>
          <w:tcPr>
            <w:tcW w:w="3021" w:type="dxa"/>
          </w:tcPr>
          <w:p w14:paraId="32EF0C13" w14:textId="77777777" w:rsidR="00EC6283" w:rsidRPr="000D6869" w:rsidRDefault="00EC6283" w:rsidP="00A3211A">
            <w:pPr>
              <w:pStyle w:val="Estilo4"/>
              <w:numPr>
                <w:ilvl w:val="0"/>
                <w:numId w:val="0"/>
              </w:numPr>
              <w:spacing w:before="0" w:after="0" w:line="276" w:lineRule="auto"/>
              <w:jc w:val="left"/>
              <w:rPr>
                <w:b w:val="0"/>
                <w:bCs/>
              </w:rPr>
            </w:pPr>
            <w:r>
              <w:rPr>
                <w:b w:val="0"/>
                <w:bCs/>
              </w:rPr>
              <w:t>Ejecución de procesos de autorización</w:t>
            </w:r>
          </w:p>
        </w:tc>
        <w:tc>
          <w:tcPr>
            <w:tcW w:w="3021" w:type="dxa"/>
          </w:tcPr>
          <w:p w14:paraId="17AF0228" w14:textId="77777777" w:rsidR="00EC6283" w:rsidRPr="00EC6283" w:rsidRDefault="00EC6283" w:rsidP="00A3211A">
            <w:pPr>
              <w:pStyle w:val="Estilo4"/>
              <w:numPr>
                <w:ilvl w:val="0"/>
                <w:numId w:val="0"/>
              </w:numPr>
              <w:spacing w:before="0" w:after="0" w:line="276" w:lineRule="auto"/>
              <w:jc w:val="left"/>
              <w:rPr>
                <w:b w:val="0"/>
                <w:bCs/>
              </w:rPr>
            </w:pPr>
            <w:r w:rsidRPr="00EC6283">
              <w:rPr>
                <w:b w:val="0"/>
                <w:bCs/>
              </w:rPr>
              <w:t>Compr</w:t>
            </w:r>
            <w:r>
              <w:rPr>
                <w:b w:val="0"/>
                <w:bCs/>
              </w:rPr>
              <w:t>ueba si el emisor tiene la autorización y los requisitos para ser un emisor electrónico de comprobantes de venta,</w:t>
            </w:r>
          </w:p>
        </w:tc>
        <w:tc>
          <w:tcPr>
            <w:tcW w:w="3022" w:type="dxa"/>
          </w:tcPr>
          <w:p w14:paraId="2FF2766C" w14:textId="77777777" w:rsidR="00EC6283" w:rsidRPr="00EC6283" w:rsidRDefault="00EC6283" w:rsidP="00A3211A">
            <w:pPr>
              <w:pStyle w:val="Estilo4"/>
              <w:numPr>
                <w:ilvl w:val="0"/>
                <w:numId w:val="0"/>
              </w:numPr>
              <w:spacing w:before="0" w:after="0" w:line="276" w:lineRule="auto"/>
              <w:jc w:val="left"/>
              <w:rPr>
                <w:b w:val="0"/>
                <w:bCs/>
              </w:rPr>
            </w:pPr>
            <w:r w:rsidRPr="00EC6283">
              <w:rPr>
                <w:b w:val="0"/>
                <w:bCs/>
              </w:rPr>
              <w:t xml:space="preserve">Contadora, </w:t>
            </w:r>
            <w:r>
              <w:rPr>
                <w:b w:val="0"/>
                <w:bCs/>
              </w:rPr>
              <w:t>A</w:t>
            </w:r>
            <w:r w:rsidRPr="00EC6283">
              <w:rPr>
                <w:b w:val="0"/>
                <w:bCs/>
              </w:rPr>
              <w:t>utoridad tributaria</w:t>
            </w:r>
          </w:p>
        </w:tc>
      </w:tr>
      <w:tr w:rsidR="00EC6283" w14:paraId="03009EBA" w14:textId="77777777" w:rsidTr="00EC6283">
        <w:tc>
          <w:tcPr>
            <w:tcW w:w="3021" w:type="dxa"/>
          </w:tcPr>
          <w:p w14:paraId="74A2533E" w14:textId="77777777" w:rsidR="00EC6283" w:rsidRPr="000D6869" w:rsidRDefault="00EC6283" w:rsidP="00A3211A">
            <w:pPr>
              <w:pStyle w:val="Estilo4"/>
              <w:numPr>
                <w:ilvl w:val="0"/>
                <w:numId w:val="0"/>
              </w:numPr>
              <w:spacing w:before="0" w:after="0" w:line="276" w:lineRule="auto"/>
              <w:jc w:val="left"/>
              <w:rPr>
                <w:b w:val="0"/>
                <w:bCs/>
              </w:rPr>
            </w:pPr>
            <w:r>
              <w:rPr>
                <w:b w:val="0"/>
                <w:bCs/>
              </w:rPr>
              <w:t>Administrar r</w:t>
            </w:r>
            <w:r w:rsidRPr="000D6869">
              <w:rPr>
                <w:b w:val="0"/>
                <w:bCs/>
              </w:rPr>
              <w:t>egistro de XML</w:t>
            </w:r>
          </w:p>
        </w:tc>
        <w:tc>
          <w:tcPr>
            <w:tcW w:w="3021" w:type="dxa"/>
          </w:tcPr>
          <w:p w14:paraId="126073D4" w14:textId="18F46831" w:rsidR="00EC6283" w:rsidRPr="00EC6283" w:rsidRDefault="00EC6283" w:rsidP="00A3211A">
            <w:pPr>
              <w:pStyle w:val="Estilo4"/>
              <w:numPr>
                <w:ilvl w:val="0"/>
                <w:numId w:val="0"/>
              </w:numPr>
              <w:spacing w:before="0" w:after="0" w:line="276" w:lineRule="auto"/>
              <w:jc w:val="left"/>
              <w:rPr>
                <w:b w:val="0"/>
                <w:bCs/>
              </w:rPr>
            </w:pPr>
            <w:r>
              <w:rPr>
                <w:b w:val="0"/>
                <w:bCs/>
              </w:rPr>
              <w:t xml:space="preserve">Validación de documento electrónico XML donde describe el comprobante de venta que se emitió, a quien, el producto o productos vendidos, tipo de moneda usada en la compra, tipo de compra, tipo de operación realizada, firma electrónica del emisor, lugar y fecha donde se </w:t>
            </w:r>
            <w:r w:rsidR="00A3211A">
              <w:rPr>
                <w:b w:val="0"/>
                <w:bCs/>
              </w:rPr>
              <w:t>realizó</w:t>
            </w:r>
            <w:r>
              <w:rPr>
                <w:b w:val="0"/>
                <w:bCs/>
              </w:rPr>
              <w:t xml:space="preserve"> la venta</w:t>
            </w:r>
          </w:p>
        </w:tc>
        <w:tc>
          <w:tcPr>
            <w:tcW w:w="3022" w:type="dxa"/>
          </w:tcPr>
          <w:p w14:paraId="19483AB3" w14:textId="77777777" w:rsidR="00EC6283" w:rsidRPr="00EC6283" w:rsidRDefault="00EC6283" w:rsidP="00A3211A">
            <w:pPr>
              <w:pStyle w:val="Estilo4"/>
              <w:keepNext/>
              <w:numPr>
                <w:ilvl w:val="0"/>
                <w:numId w:val="0"/>
              </w:numPr>
              <w:spacing w:before="0" w:after="0" w:line="276" w:lineRule="auto"/>
              <w:jc w:val="left"/>
              <w:rPr>
                <w:b w:val="0"/>
                <w:bCs/>
              </w:rPr>
            </w:pPr>
            <w:r w:rsidRPr="00EC6283">
              <w:rPr>
                <w:b w:val="0"/>
                <w:bCs/>
              </w:rPr>
              <w:t>Contadora, Autoridad Tributaria</w:t>
            </w:r>
          </w:p>
        </w:tc>
      </w:tr>
    </w:tbl>
    <w:p w14:paraId="0E8B0D17" w14:textId="2FEDDF9B" w:rsidR="00A3211A" w:rsidRDefault="00A3211A">
      <w:pPr>
        <w:pStyle w:val="Descripcin"/>
      </w:pPr>
      <w:r>
        <w:t xml:space="preserve">Tabla </w:t>
      </w:r>
      <w:r w:rsidR="00471E15">
        <w:fldChar w:fldCharType="begin"/>
      </w:r>
      <w:r w:rsidR="00471E15">
        <w:instrText xml:space="preserve"> SEQ Tabla \* ARABIC </w:instrText>
      </w:r>
      <w:r w:rsidR="00471E15">
        <w:fldChar w:fldCharType="separate"/>
      </w:r>
      <w:r w:rsidR="00062B32">
        <w:rPr>
          <w:noProof/>
        </w:rPr>
        <w:t>2</w:t>
      </w:r>
      <w:r w:rsidR="00471E15">
        <w:rPr>
          <w:noProof/>
        </w:rPr>
        <w:fldChar w:fldCharType="end"/>
      </w:r>
      <w:r>
        <w:t>. Descripción de los casos de uso del Negocio</w:t>
      </w:r>
    </w:p>
    <w:p w14:paraId="53AA6607" w14:textId="5F856169" w:rsidR="00EC6283" w:rsidRDefault="00EC6283" w:rsidP="00EC6283">
      <w:pPr>
        <w:pStyle w:val="Estilo4"/>
        <w:numPr>
          <w:ilvl w:val="0"/>
          <w:numId w:val="0"/>
        </w:numPr>
        <w:ind w:left="900"/>
      </w:pPr>
      <w:r>
        <w:tab/>
      </w:r>
    </w:p>
    <w:p w14:paraId="1AF6F262" w14:textId="0EBD4909" w:rsidR="00A3211A" w:rsidRDefault="00A3211A" w:rsidP="00EC6283">
      <w:pPr>
        <w:pStyle w:val="Estilo4"/>
        <w:numPr>
          <w:ilvl w:val="0"/>
          <w:numId w:val="0"/>
        </w:numPr>
        <w:ind w:left="900"/>
      </w:pPr>
    </w:p>
    <w:p w14:paraId="0EA790ED" w14:textId="77777777" w:rsidR="00A3211A" w:rsidRDefault="00A3211A" w:rsidP="00EC6283">
      <w:pPr>
        <w:pStyle w:val="Estilo4"/>
        <w:numPr>
          <w:ilvl w:val="0"/>
          <w:numId w:val="0"/>
        </w:numPr>
        <w:ind w:left="900"/>
      </w:pPr>
    </w:p>
    <w:p w14:paraId="6055A389" w14:textId="03A05F19" w:rsidR="00EC6283" w:rsidRDefault="00275A3F" w:rsidP="00F52B20">
      <w:pPr>
        <w:pStyle w:val="Estilo4"/>
        <w:ind w:left="900" w:hanging="270"/>
      </w:pPr>
      <w:r>
        <w:lastRenderedPageBreak/>
        <w:t>Requerimientos del sistema facturador</w:t>
      </w:r>
    </w:p>
    <w:tbl>
      <w:tblPr>
        <w:tblStyle w:val="Tablaconcuadrcula"/>
        <w:tblW w:w="0" w:type="auto"/>
        <w:tblInd w:w="900" w:type="dxa"/>
        <w:tblLook w:val="04A0" w:firstRow="1" w:lastRow="0" w:firstColumn="1" w:lastColumn="0" w:noHBand="0" w:noVBand="1"/>
      </w:tblPr>
      <w:tblGrid>
        <w:gridCol w:w="1165"/>
        <w:gridCol w:w="6999"/>
      </w:tblGrid>
      <w:tr w:rsidR="00275A3F" w14:paraId="66917AE5" w14:textId="77777777" w:rsidTr="004B2FC6">
        <w:tc>
          <w:tcPr>
            <w:tcW w:w="8164" w:type="dxa"/>
            <w:gridSpan w:val="2"/>
          </w:tcPr>
          <w:p w14:paraId="101090D8" w14:textId="4C566716" w:rsidR="00275A3F" w:rsidRDefault="00275A3F" w:rsidP="00A3211A">
            <w:pPr>
              <w:pStyle w:val="Estilo4"/>
              <w:numPr>
                <w:ilvl w:val="0"/>
                <w:numId w:val="0"/>
              </w:numPr>
              <w:spacing w:before="0" w:after="0"/>
            </w:pPr>
            <w:r>
              <w:t>R</w:t>
            </w:r>
            <w:r w:rsidR="00A3211A">
              <w:t>equisitos</w:t>
            </w:r>
            <w:r>
              <w:t xml:space="preserve"> F</w:t>
            </w:r>
            <w:r w:rsidR="00A3211A">
              <w:t>uncionales</w:t>
            </w:r>
          </w:p>
        </w:tc>
      </w:tr>
      <w:tr w:rsidR="00275A3F" w14:paraId="484388FF" w14:textId="77777777" w:rsidTr="00275A3F">
        <w:tc>
          <w:tcPr>
            <w:tcW w:w="1165" w:type="dxa"/>
          </w:tcPr>
          <w:p w14:paraId="76248784" w14:textId="66710C3C" w:rsidR="00275A3F" w:rsidRDefault="00275A3F" w:rsidP="00A3211A">
            <w:pPr>
              <w:pStyle w:val="Estilo4"/>
              <w:numPr>
                <w:ilvl w:val="0"/>
                <w:numId w:val="0"/>
              </w:numPr>
              <w:spacing w:before="0" w:after="0"/>
            </w:pPr>
            <w:r>
              <w:t>RF01</w:t>
            </w:r>
          </w:p>
        </w:tc>
        <w:tc>
          <w:tcPr>
            <w:tcW w:w="6999" w:type="dxa"/>
          </w:tcPr>
          <w:p w14:paraId="726FDB78" w14:textId="5D6C46AE" w:rsidR="00275A3F" w:rsidRDefault="00275A3F" w:rsidP="00A3211A">
            <w:pPr>
              <w:pStyle w:val="Estilo4"/>
              <w:numPr>
                <w:ilvl w:val="0"/>
                <w:numId w:val="0"/>
              </w:numPr>
              <w:spacing w:before="0" w:after="0"/>
            </w:pPr>
            <w:r>
              <w:t>Verificar RUC del cliente en la base de datos de la SUNAT, así mismo cualquier otro documento de identificación para la generación de boletas de venta</w:t>
            </w:r>
          </w:p>
        </w:tc>
      </w:tr>
      <w:tr w:rsidR="00275A3F" w14:paraId="1931369D" w14:textId="77777777" w:rsidTr="004B2FC6">
        <w:tc>
          <w:tcPr>
            <w:tcW w:w="8164" w:type="dxa"/>
            <w:gridSpan w:val="2"/>
          </w:tcPr>
          <w:p w14:paraId="23F2158B" w14:textId="55D112B1" w:rsidR="00275A3F" w:rsidRPr="00275A3F" w:rsidRDefault="00275A3F" w:rsidP="00A3211A">
            <w:pPr>
              <w:pStyle w:val="Estilo4"/>
              <w:numPr>
                <w:ilvl w:val="0"/>
                <w:numId w:val="0"/>
              </w:numPr>
              <w:spacing w:before="0" w:after="0"/>
              <w:rPr>
                <w:b w:val="0"/>
                <w:bCs/>
              </w:rPr>
            </w:pPr>
            <w:r>
              <w:rPr>
                <w:b w:val="0"/>
                <w:bCs/>
              </w:rPr>
              <w:t xml:space="preserve">Dentro del comprobante de venta al modificar o crear un cliente, el sistema debe </w:t>
            </w:r>
            <w:r w:rsidR="0094459D">
              <w:rPr>
                <w:b w:val="0"/>
                <w:bCs/>
              </w:rPr>
              <w:t>validar los datos del cliente ya sea para una factura como para una boleta (</w:t>
            </w:r>
            <w:r w:rsidR="00A3211A">
              <w:rPr>
                <w:b w:val="0"/>
                <w:bCs/>
              </w:rPr>
              <w:t>número</w:t>
            </w:r>
            <w:r w:rsidR="0094459D">
              <w:rPr>
                <w:b w:val="0"/>
                <w:bCs/>
              </w:rPr>
              <w:t xml:space="preserve"> de RUC, razón social, dirección, nombre completo de la persona, </w:t>
            </w:r>
            <w:r w:rsidR="00A3211A">
              <w:rPr>
                <w:b w:val="0"/>
                <w:bCs/>
              </w:rPr>
              <w:t>etc.</w:t>
            </w:r>
            <w:r w:rsidR="0094459D">
              <w:rPr>
                <w:b w:val="0"/>
                <w:bCs/>
              </w:rPr>
              <w:t xml:space="preserve">) con la base de datos de la SUNAT como con la RENIEC. Con la finalidad de reducir el </w:t>
            </w:r>
            <w:r w:rsidR="00A3211A">
              <w:rPr>
                <w:b w:val="0"/>
                <w:bCs/>
              </w:rPr>
              <w:t>número</w:t>
            </w:r>
            <w:r w:rsidR="0094459D">
              <w:rPr>
                <w:b w:val="0"/>
                <w:bCs/>
              </w:rPr>
              <w:t xml:space="preserve"> de rechazos por información inconsistentes del cliente</w:t>
            </w:r>
          </w:p>
        </w:tc>
      </w:tr>
      <w:tr w:rsidR="00275A3F" w14:paraId="05A1955F" w14:textId="77777777" w:rsidTr="00275A3F">
        <w:tc>
          <w:tcPr>
            <w:tcW w:w="1165" w:type="dxa"/>
          </w:tcPr>
          <w:p w14:paraId="1008D298" w14:textId="1AE9D33E" w:rsidR="00275A3F" w:rsidRDefault="00275A3F" w:rsidP="00A3211A">
            <w:pPr>
              <w:pStyle w:val="Estilo4"/>
              <w:numPr>
                <w:ilvl w:val="0"/>
                <w:numId w:val="0"/>
              </w:numPr>
              <w:spacing w:before="0" w:after="0"/>
            </w:pPr>
            <w:r>
              <w:t>RF02</w:t>
            </w:r>
          </w:p>
        </w:tc>
        <w:tc>
          <w:tcPr>
            <w:tcW w:w="6999" w:type="dxa"/>
          </w:tcPr>
          <w:p w14:paraId="3D83D57B" w14:textId="1644B32E" w:rsidR="00275A3F" w:rsidRDefault="00275A3F" w:rsidP="00A3211A">
            <w:pPr>
              <w:pStyle w:val="Estilo4"/>
              <w:numPr>
                <w:ilvl w:val="0"/>
                <w:numId w:val="0"/>
              </w:numPr>
              <w:spacing w:before="0" w:after="0"/>
            </w:pPr>
            <w:r>
              <w:t>Optimizar la generación de pedidos</w:t>
            </w:r>
          </w:p>
        </w:tc>
      </w:tr>
      <w:tr w:rsidR="00275A3F" w14:paraId="4907F4AC" w14:textId="77777777" w:rsidTr="004B2FC6">
        <w:tc>
          <w:tcPr>
            <w:tcW w:w="8164" w:type="dxa"/>
            <w:gridSpan w:val="2"/>
          </w:tcPr>
          <w:p w14:paraId="54E7507F" w14:textId="7C30804E" w:rsidR="00275A3F" w:rsidRPr="0094459D" w:rsidRDefault="0094459D" w:rsidP="00A3211A">
            <w:pPr>
              <w:pStyle w:val="Estilo4"/>
              <w:numPr>
                <w:ilvl w:val="0"/>
                <w:numId w:val="0"/>
              </w:numPr>
              <w:spacing w:before="0" w:after="0"/>
              <w:rPr>
                <w:b w:val="0"/>
                <w:bCs/>
              </w:rPr>
            </w:pPr>
            <w:r>
              <w:rPr>
                <w:b w:val="0"/>
                <w:bCs/>
              </w:rPr>
              <w:t xml:space="preserve">Cada pedido que se genere por el sistema debe completarse correctamente la transacción sin ninguna interrupción como actualmente </w:t>
            </w:r>
            <w:r w:rsidR="00A3211A">
              <w:rPr>
                <w:b w:val="0"/>
                <w:bCs/>
              </w:rPr>
              <w:t>está</w:t>
            </w:r>
            <w:r>
              <w:rPr>
                <w:b w:val="0"/>
                <w:bCs/>
              </w:rPr>
              <w:t xml:space="preserve"> presentándose. En el caso que el pedido no logre completarse correctamente, el sistema debe informar al usuario sobre su interrupción con opción de intentar crear otro pedido con los mismos datos</w:t>
            </w:r>
          </w:p>
        </w:tc>
      </w:tr>
      <w:tr w:rsidR="00275A3F" w14:paraId="18298CC9" w14:textId="77777777" w:rsidTr="00275A3F">
        <w:tc>
          <w:tcPr>
            <w:tcW w:w="1165" w:type="dxa"/>
          </w:tcPr>
          <w:p w14:paraId="514250D6" w14:textId="76FD2DA2" w:rsidR="00275A3F" w:rsidRDefault="00275A3F" w:rsidP="00A3211A">
            <w:pPr>
              <w:pStyle w:val="Estilo4"/>
              <w:numPr>
                <w:ilvl w:val="0"/>
                <w:numId w:val="0"/>
              </w:numPr>
              <w:spacing w:before="0" w:after="0"/>
            </w:pPr>
            <w:r>
              <w:t>RF03</w:t>
            </w:r>
          </w:p>
        </w:tc>
        <w:tc>
          <w:tcPr>
            <w:tcW w:w="6999" w:type="dxa"/>
          </w:tcPr>
          <w:p w14:paraId="78240039" w14:textId="6BFF24C6" w:rsidR="00275A3F" w:rsidRDefault="00275A3F" w:rsidP="00A3211A">
            <w:pPr>
              <w:pStyle w:val="Estilo4"/>
              <w:numPr>
                <w:ilvl w:val="0"/>
                <w:numId w:val="0"/>
              </w:numPr>
              <w:spacing w:before="0" w:after="0"/>
            </w:pPr>
            <w:r>
              <w:t xml:space="preserve">Optimizar el </w:t>
            </w:r>
            <w:r w:rsidR="00A3211A">
              <w:t>cálculo</w:t>
            </w:r>
            <w:r>
              <w:t xml:space="preserve"> de los totales de los comprobantes</w:t>
            </w:r>
          </w:p>
        </w:tc>
      </w:tr>
      <w:tr w:rsidR="00275A3F" w14:paraId="0001CF39" w14:textId="77777777" w:rsidTr="004B2FC6">
        <w:tc>
          <w:tcPr>
            <w:tcW w:w="8164" w:type="dxa"/>
            <w:gridSpan w:val="2"/>
          </w:tcPr>
          <w:p w14:paraId="6FB7FA14" w14:textId="06586DD9" w:rsidR="00275A3F" w:rsidRPr="0094459D" w:rsidRDefault="0094459D" w:rsidP="00A3211A">
            <w:pPr>
              <w:pStyle w:val="Estilo4"/>
              <w:numPr>
                <w:ilvl w:val="0"/>
                <w:numId w:val="0"/>
              </w:numPr>
              <w:spacing w:before="0" w:after="0"/>
              <w:rPr>
                <w:b w:val="0"/>
                <w:bCs/>
              </w:rPr>
            </w:pPr>
            <w:r>
              <w:rPr>
                <w:b w:val="0"/>
                <w:bCs/>
              </w:rPr>
              <w:t xml:space="preserve"> Cada comprobante de pago que se genere por sistema debe calcular los totales correctamente, el sistema debe informar al usuario sobre el error y no debe permitir grabar los totales con errores de cálculo, porque esto genera inconsistencia de datos y la SUNAT valida estos cálculos</w:t>
            </w:r>
          </w:p>
        </w:tc>
      </w:tr>
      <w:tr w:rsidR="00275A3F" w14:paraId="1319249E" w14:textId="77777777" w:rsidTr="00275A3F">
        <w:tc>
          <w:tcPr>
            <w:tcW w:w="1165" w:type="dxa"/>
          </w:tcPr>
          <w:p w14:paraId="60777E38" w14:textId="3903A99F" w:rsidR="00275A3F" w:rsidRDefault="00275A3F" w:rsidP="00A3211A">
            <w:pPr>
              <w:pStyle w:val="Estilo4"/>
              <w:numPr>
                <w:ilvl w:val="0"/>
                <w:numId w:val="0"/>
              </w:numPr>
              <w:spacing w:before="0" w:after="0"/>
            </w:pPr>
            <w:r>
              <w:t>RF04</w:t>
            </w:r>
          </w:p>
        </w:tc>
        <w:tc>
          <w:tcPr>
            <w:tcW w:w="6999" w:type="dxa"/>
          </w:tcPr>
          <w:p w14:paraId="6332133E" w14:textId="24505549" w:rsidR="00275A3F" w:rsidRDefault="0094459D" w:rsidP="00A3211A">
            <w:pPr>
              <w:pStyle w:val="Estilo4"/>
              <w:numPr>
                <w:ilvl w:val="0"/>
                <w:numId w:val="0"/>
              </w:numPr>
              <w:spacing w:before="0" w:after="0"/>
            </w:pPr>
            <w:r>
              <w:t xml:space="preserve">Enviar XML del comprobante a OSE </w:t>
            </w:r>
            <w:proofErr w:type="spellStart"/>
            <w:r>
              <w:t>Nubefact</w:t>
            </w:r>
            <w:proofErr w:type="spellEnd"/>
          </w:p>
        </w:tc>
      </w:tr>
      <w:tr w:rsidR="00275A3F" w14:paraId="7C61FA6B" w14:textId="77777777" w:rsidTr="004B2FC6">
        <w:tc>
          <w:tcPr>
            <w:tcW w:w="8164" w:type="dxa"/>
            <w:gridSpan w:val="2"/>
          </w:tcPr>
          <w:p w14:paraId="73044DA2" w14:textId="67F4325A" w:rsidR="00275A3F" w:rsidRDefault="0094459D" w:rsidP="00A3211A">
            <w:pPr>
              <w:pStyle w:val="Estilo4"/>
              <w:numPr>
                <w:ilvl w:val="0"/>
                <w:numId w:val="0"/>
              </w:numPr>
              <w:spacing w:before="0" w:after="0"/>
              <w:rPr>
                <w:b w:val="0"/>
                <w:bCs/>
              </w:rPr>
            </w:pPr>
            <w:r>
              <w:rPr>
                <w:b w:val="0"/>
                <w:bCs/>
              </w:rPr>
              <w:t xml:space="preserve">Al </w:t>
            </w:r>
            <w:r w:rsidR="00723EC4">
              <w:rPr>
                <w:b w:val="0"/>
                <w:bCs/>
              </w:rPr>
              <w:t>término</w:t>
            </w:r>
            <w:r>
              <w:rPr>
                <w:b w:val="0"/>
                <w:bCs/>
              </w:rPr>
              <w:t xml:space="preserve"> de la emisión del </w:t>
            </w:r>
            <w:r w:rsidR="00723EC4">
              <w:rPr>
                <w:b w:val="0"/>
                <w:bCs/>
              </w:rPr>
              <w:t>comprobante</w:t>
            </w:r>
            <w:r>
              <w:rPr>
                <w:b w:val="0"/>
                <w:bCs/>
              </w:rPr>
              <w:t xml:space="preserve"> de pago, el sistema debe transferir los datos de la factura </w:t>
            </w:r>
            <w:r w:rsidR="00723EC4">
              <w:rPr>
                <w:b w:val="0"/>
                <w:bCs/>
              </w:rPr>
              <w:t>electrónica</w:t>
            </w:r>
            <w:r>
              <w:rPr>
                <w:b w:val="0"/>
                <w:bCs/>
              </w:rPr>
              <w:t xml:space="preserve"> al operador de servicios electrónicos </w:t>
            </w:r>
            <w:proofErr w:type="spellStart"/>
            <w:r>
              <w:rPr>
                <w:b w:val="0"/>
                <w:bCs/>
              </w:rPr>
              <w:t>Nubefact</w:t>
            </w:r>
            <w:proofErr w:type="spellEnd"/>
            <w:r>
              <w:rPr>
                <w:b w:val="0"/>
                <w:bCs/>
              </w:rPr>
              <w:t xml:space="preserve"> para que este lo </w:t>
            </w:r>
            <w:r w:rsidR="00723EC4">
              <w:rPr>
                <w:b w:val="0"/>
                <w:bCs/>
              </w:rPr>
              <w:t>almacene</w:t>
            </w:r>
            <w:r>
              <w:rPr>
                <w:b w:val="0"/>
                <w:bCs/>
              </w:rPr>
              <w:t xml:space="preserve"> y </w:t>
            </w:r>
            <w:r w:rsidR="00723EC4">
              <w:rPr>
                <w:b w:val="0"/>
                <w:bCs/>
              </w:rPr>
              <w:t>reenvié</w:t>
            </w:r>
            <w:r>
              <w:rPr>
                <w:b w:val="0"/>
                <w:bCs/>
              </w:rPr>
              <w:t xml:space="preserve"> a la </w:t>
            </w:r>
            <w:r w:rsidR="00A3211A">
              <w:rPr>
                <w:b w:val="0"/>
                <w:bCs/>
              </w:rPr>
              <w:t>SUNAT (</w:t>
            </w:r>
            <w:r>
              <w:rPr>
                <w:b w:val="0"/>
                <w:bCs/>
              </w:rPr>
              <w:t>esto decretado por ley para todos los PRICOS</w:t>
            </w:r>
            <w:r w:rsidR="00A3211A">
              <w:rPr>
                <w:b w:val="0"/>
                <w:bCs/>
              </w:rPr>
              <w:t>). todo</w:t>
            </w:r>
            <w:r>
              <w:rPr>
                <w:b w:val="0"/>
                <w:bCs/>
              </w:rPr>
              <w:t xml:space="preserve"> esto de forma asincrónica ya que el internet en el país no es constante, por lo que se </w:t>
            </w:r>
            <w:r w:rsidR="00723EC4">
              <w:rPr>
                <w:b w:val="0"/>
                <w:bCs/>
              </w:rPr>
              <w:t>envié</w:t>
            </w:r>
            <w:r>
              <w:rPr>
                <w:b w:val="0"/>
                <w:bCs/>
              </w:rPr>
              <w:t xml:space="preserve"> cuando se reestablezca la </w:t>
            </w:r>
            <w:r w:rsidR="00A3211A">
              <w:rPr>
                <w:b w:val="0"/>
                <w:bCs/>
              </w:rPr>
              <w:t>conexión.</w:t>
            </w:r>
          </w:p>
          <w:p w14:paraId="63061BB6" w14:textId="78D8870A" w:rsidR="0094459D" w:rsidRPr="0094459D" w:rsidRDefault="0094459D" w:rsidP="00A3211A">
            <w:pPr>
              <w:pStyle w:val="Estilo4"/>
              <w:numPr>
                <w:ilvl w:val="0"/>
                <w:numId w:val="0"/>
              </w:numPr>
              <w:spacing w:before="0" w:after="0"/>
              <w:rPr>
                <w:b w:val="0"/>
                <w:bCs/>
              </w:rPr>
            </w:pPr>
            <w:r>
              <w:rPr>
                <w:b w:val="0"/>
                <w:bCs/>
              </w:rPr>
              <w:t xml:space="preserve">Del mismo modo el sistema debe permitir registrar los errores producidos por </w:t>
            </w:r>
            <w:proofErr w:type="spellStart"/>
            <w:r>
              <w:rPr>
                <w:b w:val="0"/>
                <w:bCs/>
              </w:rPr>
              <w:t>el</w:t>
            </w:r>
            <w:proofErr w:type="spellEnd"/>
            <w:r>
              <w:rPr>
                <w:b w:val="0"/>
                <w:bCs/>
              </w:rPr>
              <w:t xml:space="preserve"> </w:t>
            </w:r>
            <w:r w:rsidR="00723EC4">
              <w:rPr>
                <w:b w:val="0"/>
                <w:bCs/>
              </w:rPr>
              <w:t>envió</w:t>
            </w:r>
            <w:r>
              <w:rPr>
                <w:b w:val="0"/>
                <w:bCs/>
              </w:rPr>
              <w:t xml:space="preserve"> del XML del comprobante a la OSE para su posterior subsanación.</w:t>
            </w:r>
          </w:p>
        </w:tc>
      </w:tr>
      <w:tr w:rsidR="00275A3F" w14:paraId="6125F410" w14:textId="77777777" w:rsidTr="00275A3F">
        <w:tc>
          <w:tcPr>
            <w:tcW w:w="1165" w:type="dxa"/>
          </w:tcPr>
          <w:p w14:paraId="1207DBBB" w14:textId="72BECC16" w:rsidR="00275A3F" w:rsidRDefault="00275A3F" w:rsidP="00A3211A">
            <w:pPr>
              <w:pStyle w:val="Estilo4"/>
              <w:numPr>
                <w:ilvl w:val="0"/>
                <w:numId w:val="0"/>
              </w:numPr>
              <w:spacing w:before="0" w:after="0"/>
            </w:pPr>
            <w:r>
              <w:t>RF05</w:t>
            </w:r>
          </w:p>
        </w:tc>
        <w:tc>
          <w:tcPr>
            <w:tcW w:w="6999" w:type="dxa"/>
          </w:tcPr>
          <w:p w14:paraId="52855BF7" w14:textId="08A6D6FA" w:rsidR="00275A3F" w:rsidRDefault="00723EC4" w:rsidP="00A3211A">
            <w:pPr>
              <w:pStyle w:val="Estilo4"/>
              <w:numPr>
                <w:ilvl w:val="0"/>
                <w:numId w:val="0"/>
              </w:numPr>
              <w:spacing w:before="0" w:after="0"/>
            </w:pPr>
            <w:r>
              <w:t>Diseñar la representación impresa de los comprobantes</w:t>
            </w:r>
          </w:p>
        </w:tc>
      </w:tr>
      <w:tr w:rsidR="00275A3F" w14:paraId="577266B5" w14:textId="77777777" w:rsidTr="004B2FC6">
        <w:tc>
          <w:tcPr>
            <w:tcW w:w="8164" w:type="dxa"/>
            <w:gridSpan w:val="2"/>
          </w:tcPr>
          <w:p w14:paraId="48F41910" w14:textId="169DA27A" w:rsidR="00275A3F" w:rsidRPr="00723EC4" w:rsidRDefault="00723EC4" w:rsidP="00A3211A">
            <w:pPr>
              <w:pStyle w:val="Estilo4"/>
              <w:numPr>
                <w:ilvl w:val="0"/>
                <w:numId w:val="0"/>
              </w:numPr>
              <w:spacing w:before="0" w:after="0"/>
              <w:rPr>
                <w:b w:val="0"/>
                <w:bCs/>
              </w:rPr>
            </w:pPr>
            <w:r>
              <w:rPr>
                <w:b w:val="0"/>
                <w:bCs/>
              </w:rPr>
              <w:t xml:space="preserve"> Todos los comprobantes de pago deben tener un diseño visual con opción a imprimir cuando el cliente lo requiera, esto por motivo de la resistencia al cambio de algunos clientes</w:t>
            </w:r>
          </w:p>
        </w:tc>
      </w:tr>
      <w:tr w:rsidR="00275A3F" w14:paraId="21C04377" w14:textId="77777777" w:rsidTr="00275A3F">
        <w:tc>
          <w:tcPr>
            <w:tcW w:w="1165" w:type="dxa"/>
          </w:tcPr>
          <w:p w14:paraId="5D04B22C" w14:textId="0BD083DD" w:rsidR="00275A3F" w:rsidRDefault="00275A3F" w:rsidP="00A3211A">
            <w:pPr>
              <w:pStyle w:val="Estilo4"/>
              <w:numPr>
                <w:ilvl w:val="0"/>
                <w:numId w:val="0"/>
              </w:numPr>
              <w:spacing w:before="0" w:after="0"/>
            </w:pPr>
            <w:r>
              <w:lastRenderedPageBreak/>
              <w:t>RF06</w:t>
            </w:r>
          </w:p>
        </w:tc>
        <w:tc>
          <w:tcPr>
            <w:tcW w:w="6999" w:type="dxa"/>
          </w:tcPr>
          <w:p w14:paraId="1834196E" w14:textId="4FD7588B" w:rsidR="00275A3F" w:rsidRDefault="00723EC4" w:rsidP="00A3211A">
            <w:pPr>
              <w:pStyle w:val="Estilo4"/>
              <w:numPr>
                <w:ilvl w:val="0"/>
                <w:numId w:val="0"/>
              </w:numPr>
              <w:spacing w:before="0" w:after="0"/>
            </w:pPr>
            <w:r>
              <w:t>Enviar comprobantes de venta electrónico al correo del cliente</w:t>
            </w:r>
          </w:p>
        </w:tc>
      </w:tr>
      <w:tr w:rsidR="00275A3F" w14:paraId="448A8783" w14:textId="77777777" w:rsidTr="004B2FC6">
        <w:tc>
          <w:tcPr>
            <w:tcW w:w="8164" w:type="dxa"/>
            <w:gridSpan w:val="2"/>
          </w:tcPr>
          <w:p w14:paraId="5B90293A" w14:textId="43EC77BE" w:rsidR="00275A3F" w:rsidRPr="00723EC4" w:rsidRDefault="00723EC4" w:rsidP="00A3211A">
            <w:pPr>
              <w:pStyle w:val="Estilo4"/>
              <w:numPr>
                <w:ilvl w:val="0"/>
                <w:numId w:val="0"/>
              </w:numPr>
              <w:spacing w:before="0" w:after="0"/>
              <w:rPr>
                <w:b w:val="0"/>
                <w:bCs/>
              </w:rPr>
            </w:pPr>
            <w:r>
              <w:rPr>
                <w:b w:val="0"/>
                <w:bCs/>
              </w:rPr>
              <w:t xml:space="preserve">La SUNAT obliga a cada emisor electrónico enviar al cliente un correo electrónico adjuntando el comprobante electrónico de venta (formatos </w:t>
            </w:r>
            <w:proofErr w:type="spellStart"/>
            <w:r>
              <w:rPr>
                <w:b w:val="0"/>
                <w:bCs/>
              </w:rPr>
              <w:t>pdf</w:t>
            </w:r>
            <w:proofErr w:type="spellEnd"/>
            <w:r>
              <w:rPr>
                <w:b w:val="0"/>
                <w:bCs/>
              </w:rPr>
              <w:t xml:space="preserve"> y </w:t>
            </w:r>
            <w:proofErr w:type="spellStart"/>
            <w:r>
              <w:rPr>
                <w:b w:val="0"/>
                <w:bCs/>
              </w:rPr>
              <w:t>xml</w:t>
            </w:r>
            <w:proofErr w:type="spellEnd"/>
            <w:r>
              <w:rPr>
                <w:b w:val="0"/>
                <w:bCs/>
              </w:rPr>
              <w:t>)</w:t>
            </w:r>
          </w:p>
        </w:tc>
      </w:tr>
      <w:tr w:rsidR="00275A3F" w14:paraId="482BC821" w14:textId="77777777" w:rsidTr="00275A3F">
        <w:tc>
          <w:tcPr>
            <w:tcW w:w="1165" w:type="dxa"/>
          </w:tcPr>
          <w:p w14:paraId="25CA59DE" w14:textId="70D78046" w:rsidR="00275A3F" w:rsidRDefault="00275A3F" w:rsidP="00A3211A">
            <w:pPr>
              <w:pStyle w:val="Estilo4"/>
              <w:numPr>
                <w:ilvl w:val="0"/>
                <w:numId w:val="0"/>
              </w:numPr>
              <w:spacing w:before="0" w:after="0"/>
            </w:pPr>
            <w:r>
              <w:t>RF07</w:t>
            </w:r>
          </w:p>
        </w:tc>
        <w:tc>
          <w:tcPr>
            <w:tcW w:w="6999" w:type="dxa"/>
          </w:tcPr>
          <w:p w14:paraId="5EE667DF" w14:textId="3A48C476" w:rsidR="00275A3F" w:rsidRDefault="00723EC4" w:rsidP="00A3211A">
            <w:pPr>
              <w:pStyle w:val="Estilo4"/>
              <w:numPr>
                <w:ilvl w:val="0"/>
                <w:numId w:val="0"/>
              </w:numPr>
              <w:spacing w:before="0" w:after="0"/>
            </w:pPr>
            <w:r>
              <w:t>Publicación de comprobantes en dominio del emisor</w:t>
            </w:r>
          </w:p>
        </w:tc>
      </w:tr>
      <w:tr w:rsidR="00275A3F" w14:paraId="417FC4E0" w14:textId="77777777" w:rsidTr="004B2FC6">
        <w:tc>
          <w:tcPr>
            <w:tcW w:w="8164" w:type="dxa"/>
            <w:gridSpan w:val="2"/>
          </w:tcPr>
          <w:p w14:paraId="6974D0EB" w14:textId="6D93CF05" w:rsidR="00275A3F" w:rsidRPr="00723EC4" w:rsidRDefault="00723EC4" w:rsidP="00A3211A">
            <w:pPr>
              <w:pStyle w:val="Estilo4"/>
              <w:keepNext/>
              <w:numPr>
                <w:ilvl w:val="0"/>
                <w:numId w:val="0"/>
              </w:numPr>
              <w:spacing w:before="0" w:after="0"/>
              <w:rPr>
                <w:b w:val="0"/>
                <w:bCs/>
              </w:rPr>
            </w:pPr>
            <w:r w:rsidRPr="00723EC4">
              <w:rPr>
                <w:b w:val="0"/>
                <w:bCs/>
              </w:rPr>
              <w:t>S</w:t>
            </w:r>
            <w:r>
              <w:rPr>
                <w:b w:val="0"/>
                <w:bCs/>
              </w:rPr>
              <w:t>UNAT también obliga a que el emisor deba publicar en su dominio el comprobante de todos sus clientes</w:t>
            </w:r>
          </w:p>
        </w:tc>
      </w:tr>
    </w:tbl>
    <w:p w14:paraId="10FA34C2" w14:textId="209B3057" w:rsidR="00723EC4" w:rsidRDefault="00A3211A" w:rsidP="00A3211A">
      <w:pPr>
        <w:pStyle w:val="Descripcin"/>
      </w:pPr>
      <w:r>
        <w:t xml:space="preserve">Tabla </w:t>
      </w:r>
      <w:r w:rsidR="00471E15">
        <w:fldChar w:fldCharType="begin"/>
      </w:r>
      <w:r w:rsidR="00471E15">
        <w:instrText xml:space="preserve"> SEQ Tabla \* ARABIC </w:instrText>
      </w:r>
      <w:r w:rsidR="00471E15">
        <w:fldChar w:fldCharType="separate"/>
      </w:r>
      <w:r w:rsidR="00062B32">
        <w:rPr>
          <w:noProof/>
        </w:rPr>
        <w:t>3</w:t>
      </w:r>
      <w:r w:rsidR="00471E15">
        <w:rPr>
          <w:noProof/>
        </w:rPr>
        <w:fldChar w:fldCharType="end"/>
      </w:r>
      <w:r>
        <w:rPr>
          <w:noProof/>
        </w:rPr>
        <w:t>. Requisitos funcionales</w:t>
      </w:r>
    </w:p>
    <w:p w14:paraId="27621B55" w14:textId="23C986AE" w:rsidR="00723EC4" w:rsidRDefault="00723EC4" w:rsidP="00723EC4">
      <w:pPr>
        <w:pStyle w:val="Estilo4"/>
        <w:numPr>
          <w:ilvl w:val="0"/>
          <w:numId w:val="32"/>
        </w:numPr>
      </w:pPr>
      <w:r>
        <w:t>REQUISITOS NO FUNCIONALES</w:t>
      </w:r>
    </w:p>
    <w:p w14:paraId="05407E48" w14:textId="79903EF3" w:rsidR="00723EC4" w:rsidRDefault="00723EC4" w:rsidP="00723EC4">
      <w:pPr>
        <w:pStyle w:val="Estilo4"/>
        <w:numPr>
          <w:ilvl w:val="0"/>
          <w:numId w:val="34"/>
        </w:numPr>
        <w:rPr>
          <w:b w:val="0"/>
          <w:bCs/>
        </w:rPr>
      </w:pPr>
      <w:r>
        <w:rPr>
          <w:b w:val="0"/>
          <w:bCs/>
        </w:rPr>
        <w:t xml:space="preserve">Delphi </w:t>
      </w:r>
    </w:p>
    <w:p w14:paraId="2DCBEFCF" w14:textId="3B9C41A3" w:rsidR="00723EC4" w:rsidRDefault="00723EC4" w:rsidP="00723EC4">
      <w:pPr>
        <w:pStyle w:val="Estilo4"/>
        <w:numPr>
          <w:ilvl w:val="0"/>
          <w:numId w:val="34"/>
        </w:numPr>
        <w:rPr>
          <w:b w:val="0"/>
          <w:bCs/>
        </w:rPr>
      </w:pPr>
      <w:r>
        <w:rPr>
          <w:b w:val="0"/>
          <w:bCs/>
        </w:rPr>
        <w:t>SQL server 2014</w:t>
      </w:r>
    </w:p>
    <w:p w14:paraId="748ED49E" w14:textId="2C712DE1" w:rsidR="00723EC4" w:rsidRDefault="00723EC4" w:rsidP="00723EC4">
      <w:pPr>
        <w:pStyle w:val="Estilo4"/>
        <w:numPr>
          <w:ilvl w:val="0"/>
          <w:numId w:val="34"/>
        </w:numPr>
        <w:rPr>
          <w:b w:val="0"/>
          <w:bCs/>
        </w:rPr>
      </w:pPr>
      <w:proofErr w:type="spellStart"/>
      <w:r>
        <w:rPr>
          <w:b w:val="0"/>
          <w:bCs/>
        </w:rPr>
        <w:t>starUML</w:t>
      </w:r>
      <w:proofErr w:type="spellEnd"/>
    </w:p>
    <w:p w14:paraId="0CF9EDE1" w14:textId="604F344B" w:rsidR="00723EC4" w:rsidRDefault="00723EC4" w:rsidP="00723EC4">
      <w:pPr>
        <w:pStyle w:val="Estilo4"/>
        <w:numPr>
          <w:ilvl w:val="0"/>
          <w:numId w:val="34"/>
        </w:numPr>
        <w:rPr>
          <w:b w:val="0"/>
          <w:bCs/>
        </w:rPr>
      </w:pPr>
      <w:r>
        <w:rPr>
          <w:b w:val="0"/>
          <w:bCs/>
        </w:rPr>
        <w:t xml:space="preserve">Bizagi </w:t>
      </w:r>
      <w:proofErr w:type="spellStart"/>
      <w:r>
        <w:rPr>
          <w:b w:val="0"/>
          <w:bCs/>
        </w:rPr>
        <w:t>Modeler</w:t>
      </w:r>
      <w:proofErr w:type="spellEnd"/>
    </w:p>
    <w:p w14:paraId="6D99B4FA" w14:textId="2A85C796" w:rsidR="00723EC4" w:rsidRDefault="00723EC4" w:rsidP="00723EC4">
      <w:pPr>
        <w:pStyle w:val="Estilo4"/>
        <w:numPr>
          <w:ilvl w:val="0"/>
          <w:numId w:val="34"/>
        </w:numPr>
        <w:rPr>
          <w:b w:val="0"/>
          <w:bCs/>
        </w:rPr>
      </w:pPr>
      <w:r>
        <w:rPr>
          <w:b w:val="0"/>
          <w:bCs/>
        </w:rPr>
        <w:t>PHP</w:t>
      </w:r>
    </w:p>
    <w:p w14:paraId="694693B7" w14:textId="539DC598" w:rsidR="00A3211A" w:rsidRDefault="00A3211A" w:rsidP="00A3211A">
      <w:pPr>
        <w:pStyle w:val="Estilo4"/>
        <w:numPr>
          <w:ilvl w:val="0"/>
          <w:numId w:val="0"/>
        </w:numPr>
        <w:ind w:left="1573" w:hanging="864"/>
        <w:rPr>
          <w:b w:val="0"/>
          <w:bCs/>
        </w:rPr>
      </w:pPr>
    </w:p>
    <w:p w14:paraId="66B24A8F" w14:textId="60E330D4" w:rsidR="00A3211A" w:rsidRDefault="00A3211A" w:rsidP="00A3211A">
      <w:pPr>
        <w:pStyle w:val="Estilo4"/>
        <w:numPr>
          <w:ilvl w:val="0"/>
          <w:numId w:val="0"/>
        </w:numPr>
        <w:ind w:left="1573" w:hanging="864"/>
        <w:rPr>
          <w:b w:val="0"/>
          <w:bCs/>
        </w:rPr>
      </w:pPr>
    </w:p>
    <w:p w14:paraId="06D52FE7" w14:textId="3B9B6033" w:rsidR="00A3211A" w:rsidRDefault="00A3211A" w:rsidP="00A3211A">
      <w:pPr>
        <w:pStyle w:val="Estilo4"/>
        <w:numPr>
          <w:ilvl w:val="0"/>
          <w:numId w:val="0"/>
        </w:numPr>
        <w:ind w:left="1573" w:hanging="864"/>
        <w:rPr>
          <w:b w:val="0"/>
          <w:bCs/>
        </w:rPr>
      </w:pPr>
    </w:p>
    <w:p w14:paraId="52C64F9B" w14:textId="1CE8C74D" w:rsidR="00A3211A" w:rsidRDefault="00A3211A" w:rsidP="00A3211A">
      <w:pPr>
        <w:pStyle w:val="Estilo4"/>
        <w:numPr>
          <w:ilvl w:val="0"/>
          <w:numId w:val="0"/>
        </w:numPr>
        <w:ind w:left="1573" w:hanging="864"/>
        <w:rPr>
          <w:b w:val="0"/>
          <w:bCs/>
        </w:rPr>
      </w:pPr>
    </w:p>
    <w:p w14:paraId="29328E38" w14:textId="1386CB7E" w:rsidR="00A3211A" w:rsidRDefault="00A3211A" w:rsidP="00A3211A">
      <w:pPr>
        <w:pStyle w:val="Estilo4"/>
        <w:numPr>
          <w:ilvl w:val="0"/>
          <w:numId w:val="0"/>
        </w:numPr>
        <w:ind w:left="1573" w:hanging="864"/>
        <w:rPr>
          <w:b w:val="0"/>
          <w:bCs/>
        </w:rPr>
      </w:pPr>
    </w:p>
    <w:p w14:paraId="35396FC0" w14:textId="7780DD75" w:rsidR="00A3211A" w:rsidRDefault="00A3211A" w:rsidP="00A3211A">
      <w:pPr>
        <w:pStyle w:val="Estilo4"/>
        <w:numPr>
          <w:ilvl w:val="0"/>
          <w:numId w:val="0"/>
        </w:numPr>
        <w:ind w:left="1573" w:hanging="864"/>
        <w:rPr>
          <w:b w:val="0"/>
          <w:bCs/>
        </w:rPr>
      </w:pPr>
    </w:p>
    <w:p w14:paraId="25BCC100" w14:textId="5544DB44" w:rsidR="00A3211A" w:rsidRDefault="00A3211A" w:rsidP="00A3211A">
      <w:pPr>
        <w:pStyle w:val="Estilo4"/>
        <w:numPr>
          <w:ilvl w:val="0"/>
          <w:numId w:val="0"/>
        </w:numPr>
        <w:ind w:left="1573" w:hanging="864"/>
        <w:rPr>
          <w:b w:val="0"/>
          <w:bCs/>
        </w:rPr>
      </w:pPr>
    </w:p>
    <w:p w14:paraId="4D9C975E" w14:textId="0B67DEEC" w:rsidR="00A3211A" w:rsidRDefault="00A3211A" w:rsidP="00A3211A">
      <w:pPr>
        <w:pStyle w:val="Estilo4"/>
        <w:numPr>
          <w:ilvl w:val="0"/>
          <w:numId w:val="0"/>
        </w:numPr>
        <w:ind w:left="1573" w:hanging="864"/>
        <w:rPr>
          <w:b w:val="0"/>
          <w:bCs/>
        </w:rPr>
      </w:pPr>
    </w:p>
    <w:p w14:paraId="2ADFBB2F" w14:textId="641CBD6F" w:rsidR="00A3211A" w:rsidRDefault="00A3211A" w:rsidP="00A3211A">
      <w:pPr>
        <w:pStyle w:val="Estilo4"/>
        <w:numPr>
          <w:ilvl w:val="0"/>
          <w:numId w:val="0"/>
        </w:numPr>
        <w:ind w:left="1573" w:hanging="864"/>
        <w:rPr>
          <w:b w:val="0"/>
          <w:bCs/>
        </w:rPr>
      </w:pPr>
    </w:p>
    <w:p w14:paraId="3D9C307A" w14:textId="2BFC9A67" w:rsidR="00A3211A" w:rsidRDefault="00A3211A" w:rsidP="00A3211A">
      <w:pPr>
        <w:pStyle w:val="Estilo4"/>
        <w:numPr>
          <w:ilvl w:val="0"/>
          <w:numId w:val="0"/>
        </w:numPr>
        <w:ind w:left="1573" w:hanging="864"/>
        <w:rPr>
          <w:b w:val="0"/>
          <w:bCs/>
        </w:rPr>
      </w:pPr>
    </w:p>
    <w:p w14:paraId="14BC3258" w14:textId="77777777" w:rsidR="00A3211A" w:rsidRDefault="00A3211A" w:rsidP="00A3211A">
      <w:pPr>
        <w:pStyle w:val="Estilo4"/>
        <w:numPr>
          <w:ilvl w:val="0"/>
          <w:numId w:val="0"/>
        </w:numPr>
        <w:ind w:left="1573" w:hanging="864"/>
        <w:rPr>
          <w:b w:val="0"/>
          <w:bCs/>
        </w:rPr>
      </w:pPr>
    </w:p>
    <w:p w14:paraId="62B6956C" w14:textId="3E566BF1" w:rsidR="00275A3F" w:rsidRDefault="00723EC4" w:rsidP="00F52B20">
      <w:pPr>
        <w:pStyle w:val="Estilo4"/>
        <w:ind w:left="900" w:hanging="270"/>
      </w:pPr>
      <w:r>
        <w:lastRenderedPageBreak/>
        <w:t>Casos de uso del sistema</w:t>
      </w:r>
    </w:p>
    <w:p w14:paraId="6E5420AB" w14:textId="77777777" w:rsidR="00A3211A" w:rsidRDefault="00B50251" w:rsidP="00A3211A">
      <w:pPr>
        <w:pStyle w:val="Estilo4"/>
        <w:keepNext/>
        <w:numPr>
          <w:ilvl w:val="0"/>
          <w:numId w:val="0"/>
        </w:numPr>
        <w:ind w:left="900"/>
      </w:pPr>
      <w:r>
        <w:rPr>
          <w:noProof/>
          <w:lang w:val="en-US" w:eastAsia="en-US" w:bidi="ar-SA"/>
        </w:rPr>
        <w:drawing>
          <wp:inline distT="0" distB="0" distL="0" distR="0" wp14:anchorId="35002976" wp14:editId="62019BC8">
            <wp:extent cx="5761990" cy="4222115"/>
            <wp:effectExtent l="0" t="0" r="0" b="6985"/>
            <wp:docPr id="668749603" name="Imagen 66874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1990" cy="4222115"/>
                    </a:xfrm>
                    <a:prstGeom prst="rect">
                      <a:avLst/>
                    </a:prstGeom>
                  </pic:spPr>
                </pic:pic>
              </a:graphicData>
            </a:graphic>
          </wp:inline>
        </w:drawing>
      </w:r>
    </w:p>
    <w:p w14:paraId="1477D7F7" w14:textId="6BA114C0" w:rsidR="00723EC4" w:rsidRDefault="00A3211A" w:rsidP="002B6DA3">
      <w:pPr>
        <w:pStyle w:val="Descripcin"/>
      </w:pPr>
      <w:bookmarkStart w:id="128" w:name="_Toc29366426"/>
      <w:r>
        <w:t xml:space="preserve">Figura </w:t>
      </w:r>
      <w:r w:rsidR="00471E15">
        <w:fldChar w:fldCharType="begin"/>
      </w:r>
      <w:r w:rsidR="00471E15">
        <w:instrText xml:space="preserve"> SEQ Figura \* ARABIC </w:instrText>
      </w:r>
      <w:r w:rsidR="00471E15">
        <w:fldChar w:fldCharType="separate"/>
      </w:r>
      <w:r w:rsidR="00062B32">
        <w:rPr>
          <w:noProof/>
        </w:rPr>
        <w:t>27</w:t>
      </w:r>
      <w:r w:rsidR="00471E15">
        <w:rPr>
          <w:noProof/>
        </w:rPr>
        <w:fldChar w:fldCharType="end"/>
      </w:r>
      <w:r>
        <w:t xml:space="preserve">. </w:t>
      </w:r>
      <w:r w:rsidR="002B6DA3">
        <w:t xml:space="preserve">Casos de uso del Sistema de facturación </w:t>
      </w:r>
      <w:proofErr w:type="spellStart"/>
      <w:r w:rsidR="002B6DA3">
        <w:t>electronica</w:t>
      </w:r>
      <w:bookmarkEnd w:id="128"/>
      <w:proofErr w:type="spellEnd"/>
    </w:p>
    <w:p w14:paraId="0D3ED8AB" w14:textId="3F0AE12D" w:rsidR="00596BE2" w:rsidRDefault="00596BE2" w:rsidP="00596BE2">
      <w:pPr>
        <w:pStyle w:val="Estilo4"/>
        <w:numPr>
          <w:ilvl w:val="0"/>
          <w:numId w:val="0"/>
        </w:numPr>
        <w:ind w:left="900"/>
      </w:pPr>
    </w:p>
    <w:p w14:paraId="1F6D5903" w14:textId="40FC7D84" w:rsidR="00596BE2" w:rsidRDefault="00596BE2" w:rsidP="00596BE2">
      <w:pPr>
        <w:pStyle w:val="Estilo4"/>
        <w:numPr>
          <w:ilvl w:val="0"/>
          <w:numId w:val="0"/>
        </w:numPr>
        <w:ind w:left="900"/>
      </w:pPr>
    </w:p>
    <w:p w14:paraId="3167F7FD" w14:textId="7CA15FE0" w:rsidR="00596BE2" w:rsidRDefault="00596BE2" w:rsidP="00596BE2">
      <w:pPr>
        <w:pStyle w:val="Estilo4"/>
        <w:numPr>
          <w:ilvl w:val="0"/>
          <w:numId w:val="0"/>
        </w:numPr>
        <w:ind w:left="900"/>
      </w:pPr>
    </w:p>
    <w:p w14:paraId="55E812B4" w14:textId="432266D2" w:rsidR="00596BE2" w:rsidRDefault="00596BE2" w:rsidP="00596BE2">
      <w:pPr>
        <w:pStyle w:val="Estilo4"/>
        <w:numPr>
          <w:ilvl w:val="0"/>
          <w:numId w:val="0"/>
        </w:numPr>
        <w:ind w:left="900"/>
      </w:pPr>
    </w:p>
    <w:p w14:paraId="19CF618E" w14:textId="43DE4134" w:rsidR="00596BE2" w:rsidRDefault="00596BE2" w:rsidP="00596BE2">
      <w:pPr>
        <w:pStyle w:val="Estilo4"/>
        <w:numPr>
          <w:ilvl w:val="0"/>
          <w:numId w:val="0"/>
        </w:numPr>
        <w:ind w:left="900"/>
      </w:pPr>
    </w:p>
    <w:p w14:paraId="5BF01F56" w14:textId="6805E157" w:rsidR="00596BE2" w:rsidRDefault="00596BE2" w:rsidP="00596BE2">
      <w:pPr>
        <w:pStyle w:val="Estilo4"/>
        <w:numPr>
          <w:ilvl w:val="0"/>
          <w:numId w:val="0"/>
        </w:numPr>
        <w:ind w:left="900"/>
      </w:pPr>
    </w:p>
    <w:p w14:paraId="44A2A311" w14:textId="77777777" w:rsidR="002B6DA3" w:rsidRDefault="002B6DA3" w:rsidP="00596BE2">
      <w:pPr>
        <w:pStyle w:val="Estilo4"/>
        <w:numPr>
          <w:ilvl w:val="0"/>
          <w:numId w:val="0"/>
        </w:numPr>
        <w:ind w:left="900"/>
      </w:pPr>
    </w:p>
    <w:p w14:paraId="5E58A67D" w14:textId="0C07F859" w:rsidR="00596BE2" w:rsidRDefault="00596BE2" w:rsidP="00596BE2">
      <w:pPr>
        <w:pStyle w:val="Estilo4"/>
        <w:numPr>
          <w:ilvl w:val="0"/>
          <w:numId w:val="0"/>
        </w:numPr>
        <w:ind w:left="900"/>
      </w:pPr>
    </w:p>
    <w:p w14:paraId="28CF15AC" w14:textId="77777777" w:rsidR="00596BE2" w:rsidRDefault="00596BE2" w:rsidP="00596BE2">
      <w:pPr>
        <w:pStyle w:val="Estilo4"/>
        <w:numPr>
          <w:ilvl w:val="0"/>
          <w:numId w:val="0"/>
        </w:numPr>
        <w:ind w:left="900"/>
      </w:pPr>
    </w:p>
    <w:p w14:paraId="4CA72A8E" w14:textId="4789A12F" w:rsidR="002B6DA3" w:rsidRDefault="00596BE2" w:rsidP="002B6DA3">
      <w:pPr>
        <w:pStyle w:val="Estilo4"/>
        <w:ind w:left="900" w:hanging="270"/>
      </w:pPr>
      <w:r>
        <w:lastRenderedPageBreak/>
        <w:t>Modelo relacional</w:t>
      </w:r>
    </w:p>
    <w:p w14:paraId="05F9522F" w14:textId="77777777" w:rsidR="002B6DA3" w:rsidRDefault="002B6DA3" w:rsidP="002B6DA3">
      <w:pPr>
        <w:pStyle w:val="Estilo4"/>
        <w:numPr>
          <w:ilvl w:val="0"/>
          <w:numId w:val="0"/>
        </w:numPr>
        <w:ind w:left="630"/>
      </w:pPr>
    </w:p>
    <w:p w14:paraId="1FA0E7EB" w14:textId="70644B85" w:rsidR="00596BE2" w:rsidRDefault="00596BE2" w:rsidP="00596BE2">
      <w:pPr>
        <w:pStyle w:val="Estilo3"/>
      </w:pPr>
    </w:p>
    <w:p w14:paraId="52B22A5F" w14:textId="18105E7F" w:rsidR="00596BE2" w:rsidRDefault="00596BE2" w:rsidP="00596BE2"/>
    <w:p w14:paraId="4705FBC3" w14:textId="4B984892" w:rsidR="00596BE2" w:rsidRDefault="00596BE2" w:rsidP="00596BE2"/>
    <w:p w14:paraId="2C24F5FD" w14:textId="493C2C72" w:rsidR="00596BE2" w:rsidRDefault="002B6DA3" w:rsidP="00596BE2">
      <w:r>
        <w:rPr>
          <w:noProof/>
          <w:lang w:val="en-US" w:eastAsia="en-US" w:bidi="ar-SA"/>
        </w:rPr>
        <mc:AlternateContent>
          <mc:Choice Requires="wps">
            <w:drawing>
              <wp:anchor distT="0" distB="0" distL="114300" distR="114300" simplePos="0" relativeHeight="251663360" behindDoc="1" locked="0" layoutInCell="1" allowOverlap="1" wp14:anchorId="2481FE83" wp14:editId="7C24BB98">
                <wp:simplePos x="0" y="0"/>
                <wp:positionH relativeFrom="column">
                  <wp:posOffset>57150</wp:posOffset>
                </wp:positionH>
                <wp:positionV relativeFrom="paragraph">
                  <wp:posOffset>7202805</wp:posOffset>
                </wp:positionV>
                <wp:extent cx="5704840" cy="635"/>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5704840" cy="635"/>
                        </a:xfrm>
                        <a:prstGeom prst="rect">
                          <a:avLst/>
                        </a:prstGeom>
                        <a:solidFill>
                          <a:prstClr val="white"/>
                        </a:solidFill>
                        <a:ln>
                          <a:noFill/>
                        </a:ln>
                      </wps:spPr>
                      <wps:txbx>
                        <w:txbxContent>
                          <w:p w14:paraId="0620AE4C" w14:textId="598D949F" w:rsidR="0031168C" w:rsidRPr="00A6561D" w:rsidRDefault="0031168C" w:rsidP="002B6DA3">
                            <w:pPr>
                              <w:pStyle w:val="Descripcin"/>
                              <w:rPr>
                                <w:noProof/>
                              </w:rPr>
                            </w:pPr>
                            <w:bookmarkStart w:id="129" w:name="_Toc29366427"/>
                            <w:r>
                              <w:t xml:space="preserve">Figura </w:t>
                            </w:r>
                            <w:r>
                              <w:fldChar w:fldCharType="begin"/>
                            </w:r>
                            <w:r>
                              <w:instrText xml:space="preserve"> SEQ Figura \* ARABIC </w:instrText>
                            </w:r>
                            <w:r>
                              <w:fldChar w:fldCharType="separate"/>
                            </w:r>
                            <w:r>
                              <w:rPr>
                                <w:noProof/>
                              </w:rPr>
                              <w:t>28</w:t>
                            </w:r>
                            <w:r>
                              <w:rPr>
                                <w:noProof/>
                              </w:rPr>
                              <w:fldChar w:fldCharType="end"/>
                            </w:r>
                            <w:r>
                              <w:t>. Tablas de la base de datos del modelo relacional</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81FE83" id="Cuadro de texto 3" o:spid="_x0000_s1088" type="#_x0000_t202" style="position:absolute;margin-left:4.5pt;margin-top:567.15pt;width:449.2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" stroked="f">
                <v:textbox style="mso-fit-shape-to-text:t" inset="0,0,0,0">
                  <w:txbxContent>
                    <w:p w14:paraId="0620AE4C" w14:textId="598D949F" w:rsidR="0031168C" w:rsidRPr="00A6561D" w:rsidRDefault="0031168C" w:rsidP="002B6DA3">
                      <w:pPr>
                        <w:pStyle w:val="Descripcin"/>
                        <w:rPr>
                          <w:noProof/>
                        </w:rPr>
                      </w:pPr>
                      <w:bookmarkStart w:id="130" w:name="_Toc29366427"/>
                      <w:r>
                        <w:t xml:space="preserve">Figura </w:t>
                      </w:r>
                      <w:r>
                        <w:fldChar w:fldCharType="begin"/>
                      </w:r>
                      <w:r>
                        <w:instrText xml:space="preserve"> SEQ Figura \* ARABIC </w:instrText>
                      </w:r>
                      <w:r>
                        <w:fldChar w:fldCharType="separate"/>
                      </w:r>
                      <w:r>
                        <w:rPr>
                          <w:noProof/>
                        </w:rPr>
                        <w:t>28</w:t>
                      </w:r>
                      <w:r>
                        <w:rPr>
                          <w:noProof/>
                        </w:rPr>
                        <w:fldChar w:fldCharType="end"/>
                      </w:r>
                      <w:r>
                        <w:t>. Tablas de la base de datos del modelo relacional</w:t>
                      </w:r>
                      <w:bookmarkEnd w:id="130"/>
                    </w:p>
                  </w:txbxContent>
                </v:textbox>
              </v:shape>
            </w:pict>
          </mc:Fallback>
        </mc:AlternateContent>
      </w:r>
      <w:r>
        <w:rPr>
          <w:noProof/>
          <w:lang w:val="en-US" w:eastAsia="en-US" w:bidi="ar-SA"/>
        </w:rPr>
        <w:drawing>
          <wp:anchor distT="0" distB="0" distL="114300" distR="114300" simplePos="0" relativeHeight="251659264" behindDoc="1" locked="0" layoutInCell="1" allowOverlap="1" wp14:anchorId="67FC88D0" wp14:editId="06FA9FEF">
            <wp:simplePos x="0" y="0"/>
            <wp:positionH relativeFrom="margin">
              <wp:align>right</wp:align>
            </wp:positionH>
            <wp:positionV relativeFrom="paragraph">
              <wp:posOffset>244253</wp:posOffset>
            </wp:positionV>
            <wp:extent cx="8097369" cy="5705458"/>
            <wp:effectExtent l="0" t="4127" r="0" b="0"/>
            <wp:wrapNone/>
            <wp:docPr id="668749610" name="Imagen 66874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rot="16200000">
                      <a:off x="0" y="0"/>
                      <a:ext cx="8097369" cy="57054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4D46A7" w14:textId="3E91045E" w:rsidR="00596BE2" w:rsidRDefault="00596BE2" w:rsidP="00596BE2"/>
    <w:p w14:paraId="0090967D" w14:textId="3BB3BF6A" w:rsidR="00596BE2" w:rsidRDefault="00596BE2" w:rsidP="00596BE2"/>
    <w:p w14:paraId="3854679B" w14:textId="45726CA3" w:rsidR="00596BE2" w:rsidRDefault="00596BE2" w:rsidP="00596BE2"/>
    <w:p w14:paraId="3624FE97" w14:textId="07FEE5D5" w:rsidR="00596BE2" w:rsidRDefault="00596BE2" w:rsidP="00596BE2"/>
    <w:p w14:paraId="0C7983B7" w14:textId="2CBEB83B" w:rsidR="00596BE2" w:rsidRDefault="00596BE2" w:rsidP="00596BE2"/>
    <w:p w14:paraId="2BAE847B" w14:textId="611D1C60" w:rsidR="00596BE2" w:rsidRDefault="00596BE2" w:rsidP="00596BE2"/>
    <w:p w14:paraId="34D689D5" w14:textId="25728CFE" w:rsidR="00596BE2" w:rsidRDefault="00596BE2" w:rsidP="00596BE2"/>
    <w:p w14:paraId="3697B33B" w14:textId="74C3B8CB" w:rsidR="00596BE2" w:rsidRDefault="00596BE2" w:rsidP="00596BE2"/>
    <w:p w14:paraId="13954633" w14:textId="60B2CF25" w:rsidR="00596BE2" w:rsidRDefault="00596BE2" w:rsidP="00596BE2"/>
    <w:p w14:paraId="46C19642" w14:textId="0BAE3753" w:rsidR="00596BE2" w:rsidRDefault="00596BE2" w:rsidP="00596BE2"/>
    <w:p w14:paraId="358D1A5C" w14:textId="0138FF89" w:rsidR="00596BE2" w:rsidRDefault="00596BE2" w:rsidP="00596BE2"/>
    <w:p w14:paraId="02AFE285" w14:textId="3091C130" w:rsidR="00596BE2" w:rsidRDefault="00596BE2" w:rsidP="00596BE2"/>
    <w:p w14:paraId="62AD2E9B" w14:textId="28E1CB89" w:rsidR="00596BE2" w:rsidRDefault="00596BE2" w:rsidP="00596BE2"/>
    <w:p w14:paraId="794A130B" w14:textId="29C989C1" w:rsidR="00596BE2" w:rsidRDefault="00596BE2" w:rsidP="00596BE2"/>
    <w:p w14:paraId="33B67539" w14:textId="79BBE9D0" w:rsidR="00596BE2" w:rsidRDefault="00596BE2" w:rsidP="00596BE2"/>
    <w:p w14:paraId="3905D629" w14:textId="2FF5B7A4" w:rsidR="00596BE2" w:rsidRDefault="00596BE2" w:rsidP="00596BE2"/>
    <w:p w14:paraId="0092D2C4" w14:textId="1BAC67EC" w:rsidR="00596BE2" w:rsidRDefault="00596BE2" w:rsidP="00596BE2"/>
    <w:p w14:paraId="401B7D7C" w14:textId="79A9DE97" w:rsidR="00596BE2" w:rsidRDefault="00596BE2" w:rsidP="00596BE2"/>
    <w:p w14:paraId="04CD359A" w14:textId="4F8E1A67" w:rsidR="00596BE2" w:rsidRDefault="00596BE2" w:rsidP="00596BE2"/>
    <w:p w14:paraId="1997C9DF" w14:textId="6F282B6D" w:rsidR="00596BE2" w:rsidRDefault="00596BE2" w:rsidP="00596BE2"/>
    <w:p w14:paraId="7316F65F" w14:textId="52F68B6E" w:rsidR="00596BE2" w:rsidRDefault="00596BE2" w:rsidP="00596BE2"/>
    <w:p w14:paraId="574FCA9C" w14:textId="2B1C9FBC" w:rsidR="00596BE2" w:rsidRDefault="00596BE2" w:rsidP="00596BE2"/>
    <w:p w14:paraId="0428B9B4" w14:textId="2968F008" w:rsidR="00596BE2" w:rsidRDefault="00596BE2" w:rsidP="00596BE2"/>
    <w:p w14:paraId="39CD1AE1" w14:textId="0C8CF784" w:rsidR="00596BE2" w:rsidRDefault="00596BE2" w:rsidP="00596BE2"/>
    <w:p w14:paraId="17004B43" w14:textId="015407AF" w:rsidR="00596BE2" w:rsidRDefault="00596BE2" w:rsidP="00596BE2"/>
    <w:p w14:paraId="0FB77CD9" w14:textId="0D3D541F" w:rsidR="00596BE2" w:rsidRDefault="00596BE2" w:rsidP="00596BE2"/>
    <w:p w14:paraId="04D0EC97" w14:textId="5E1104FA" w:rsidR="00596BE2" w:rsidRDefault="00596BE2" w:rsidP="00596BE2"/>
    <w:p w14:paraId="4DF8E225" w14:textId="60087636" w:rsidR="00596BE2" w:rsidRDefault="00596BE2" w:rsidP="00596BE2"/>
    <w:p w14:paraId="3FABEE7A" w14:textId="41E897A3" w:rsidR="00596BE2" w:rsidRDefault="00596BE2" w:rsidP="00596BE2"/>
    <w:p w14:paraId="130E0F7A" w14:textId="1D7464D5" w:rsidR="00596BE2" w:rsidRDefault="00596BE2" w:rsidP="00596BE2"/>
    <w:p w14:paraId="154D0AFC" w14:textId="47AB2396" w:rsidR="00596BE2" w:rsidRDefault="00596BE2" w:rsidP="00596BE2"/>
    <w:p w14:paraId="0B811A9F" w14:textId="72E6F32A" w:rsidR="00596BE2" w:rsidRDefault="00596BE2" w:rsidP="00596BE2"/>
    <w:p w14:paraId="210B954F" w14:textId="546BC5B3" w:rsidR="00596BE2" w:rsidRDefault="00596BE2" w:rsidP="00596BE2"/>
    <w:p w14:paraId="458C413D" w14:textId="30AF9980" w:rsidR="00596BE2" w:rsidRDefault="00596BE2" w:rsidP="00596BE2"/>
    <w:p w14:paraId="5BA0A342" w14:textId="3CA3FA10" w:rsidR="00596BE2" w:rsidRDefault="00596BE2" w:rsidP="00596BE2"/>
    <w:p w14:paraId="79BCFE8B" w14:textId="627E0651" w:rsidR="00596BE2" w:rsidRDefault="00596BE2" w:rsidP="00596BE2"/>
    <w:p w14:paraId="17C539F4" w14:textId="044D0808" w:rsidR="00596BE2" w:rsidRDefault="00596BE2" w:rsidP="00596BE2"/>
    <w:p w14:paraId="1A39CBD6" w14:textId="364D9BAC" w:rsidR="00596BE2" w:rsidRDefault="00596BE2" w:rsidP="00596BE2"/>
    <w:p w14:paraId="5A59E189" w14:textId="452E2C9F" w:rsidR="00596BE2" w:rsidRDefault="00596BE2" w:rsidP="00596BE2"/>
    <w:p w14:paraId="1772A02A" w14:textId="23771AEA" w:rsidR="00596BE2" w:rsidRDefault="00596BE2" w:rsidP="00596BE2"/>
    <w:p w14:paraId="2B504A91" w14:textId="4249620F" w:rsidR="00596BE2" w:rsidRDefault="00596BE2" w:rsidP="00596BE2"/>
    <w:p w14:paraId="1443BAEF" w14:textId="0567225E" w:rsidR="00596BE2" w:rsidRDefault="00596BE2" w:rsidP="00596BE2"/>
    <w:p w14:paraId="609E24D2" w14:textId="2DF780BB" w:rsidR="00596BE2" w:rsidRDefault="00596BE2" w:rsidP="00596BE2"/>
    <w:p w14:paraId="0B1243C1" w14:textId="56BDF0F8" w:rsidR="00596BE2" w:rsidRDefault="00596BE2" w:rsidP="00596BE2"/>
    <w:p w14:paraId="4FD23A3A" w14:textId="4F109EA2" w:rsidR="00596BE2" w:rsidRDefault="00596BE2" w:rsidP="00596BE2"/>
    <w:p w14:paraId="4BA28557" w14:textId="77777777" w:rsidR="00596BE2" w:rsidRPr="00596BE2" w:rsidRDefault="00596BE2" w:rsidP="00596BE2"/>
    <w:p w14:paraId="059CEE08" w14:textId="77777777" w:rsidR="00596BE2" w:rsidRPr="00596BE2" w:rsidRDefault="00596BE2" w:rsidP="00596BE2"/>
    <w:p w14:paraId="53DED559" w14:textId="445C9A53" w:rsidR="00596BE2" w:rsidRDefault="00596BE2" w:rsidP="00596BE2">
      <w:pPr>
        <w:pStyle w:val="Estilo4"/>
        <w:ind w:left="900" w:hanging="270"/>
      </w:pPr>
      <w:r>
        <w:t>Interfases del sistema</w:t>
      </w:r>
    </w:p>
    <w:p w14:paraId="37BA83EC" w14:textId="7335489A" w:rsidR="00E901F9" w:rsidRDefault="00E901F9" w:rsidP="00E901F9">
      <w:pPr>
        <w:spacing w:line="360" w:lineRule="auto"/>
        <w:ind w:left="1416"/>
        <w:jc w:val="both"/>
        <w:rPr>
          <w:sz w:val="24"/>
          <w:szCs w:val="24"/>
        </w:rPr>
      </w:pPr>
    </w:p>
    <w:p w14:paraId="171761F1" w14:textId="77777777" w:rsidR="002B6DA3" w:rsidRDefault="00E901F9" w:rsidP="002B6DA3">
      <w:pPr>
        <w:keepNext/>
        <w:spacing w:line="360" w:lineRule="auto"/>
        <w:jc w:val="center"/>
      </w:pPr>
      <w:r>
        <w:rPr>
          <w:noProof/>
          <w:lang w:val="en-US" w:eastAsia="en-US" w:bidi="ar-SA"/>
        </w:rPr>
        <w:drawing>
          <wp:inline distT="0" distB="0" distL="0" distR="0" wp14:anchorId="33C4A578" wp14:editId="1A0CBF3E">
            <wp:extent cx="4543425" cy="1895476"/>
            <wp:effectExtent l="0" t="0" r="0" b="0"/>
            <wp:docPr id="1482318755" name="Imagen 1482318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rcRect l="625" t="995"/>
                    <a:stretch>
                      <a:fillRect/>
                    </a:stretch>
                  </pic:blipFill>
                  <pic:spPr>
                    <a:xfrm>
                      <a:off x="0" y="0"/>
                      <a:ext cx="4543425" cy="1895476"/>
                    </a:xfrm>
                    <a:prstGeom prst="rect">
                      <a:avLst/>
                    </a:prstGeom>
                  </pic:spPr>
                </pic:pic>
              </a:graphicData>
            </a:graphic>
          </wp:inline>
        </w:drawing>
      </w:r>
    </w:p>
    <w:p w14:paraId="0963BA59" w14:textId="67C80B50" w:rsidR="00E901F9" w:rsidRDefault="002B6DA3" w:rsidP="002B6DA3">
      <w:pPr>
        <w:pStyle w:val="Descripcin"/>
      </w:pPr>
      <w:bookmarkStart w:id="131" w:name="_Toc29366428"/>
      <w:r>
        <w:t xml:space="preserve">Figura </w:t>
      </w:r>
      <w:r w:rsidR="00471E15">
        <w:fldChar w:fldCharType="begin"/>
      </w:r>
      <w:r w:rsidR="00471E15">
        <w:instrText xml:space="preserve"> SEQ Figura \* ARABIC </w:instrText>
      </w:r>
      <w:r w:rsidR="00471E15">
        <w:fldChar w:fldCharType="separate"/>
      </w:r>
      <w:r w:rsidR="00062B32">
        <w:rPr>
          <w:noProof/>
        </w:rPr>
        <w:t>29</w:t>
      </w:r>
      <w:r w:rsidR="00471E15">
        <w:rPr>
          <w:noProof/>
        </w:rPr>
        <w:fldChar w:fldCharType="end"/>
      </w:r>
      <w:r>
        <w:t xml:space="preserve">. Interfaz del sistema </w:t>
      </w:r>
      <w:r w:rsidR="00280F89">
        <w:t>–</w:t>
      </w:r>
      <w:r>
        <w:t xml:space="preserve"> </w:t>
      </w:r>
      <w:proofErr w:type="spellStart"/>
      <w:r>
        <w:t>Login</w:t>
      </w:r>
      <w:bookmarkEnd w:id="131"/>
      <w:proofErr w:type="spellEnd"/>
    </w:p>
    <w:p w14:paraId="0268BD88" w14:textId="55F7BF5C" w:rsidR="00280F89" w:rsidRDefault="00280F89" w:rsidP="00280F89"/>
    <w:p w14:paraId="1C7512D0" w14:textId="77777777" w:rsidR="00280F89" w:rsidRPr="00280F89" w:rsidRDefault="00280F89" w:rsidP="00280F89"/>
    <w:p w14:paraId="72A61EB2" w14:textId="77777777" w:rsidR="002B6DA3" w:rsidRDefault="00E901F9" w:rsidP="002B6DA3">
      <w:pPr>
        <w:keepNext/>
        <w:spacing w:line="360" w:lineRule="auto"/>
        <w:jc w:val="center"/>
      </w:pPr>
      <w:r>
        <w:rPr>
          <w:noProof/>
          <w:lang w:val="en-US" w:eastAsia="en-US" w:bidi="ar-SA"/>
        </w:rPr>
        <w:drawing>
          <wp:inline distT="0" distB="0" distL="0" distR="0" wp14:anchorId="76116E69" wp14:editId="15C59787">
            <wp:extent cx="4495830" cy="866475"/>
            <wp:effectExtent l="0" t="0" r="0" b="0"/>
            <wp:docPr id="488290355" name="Imagen 48829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rcRect l="833" t="3225" r="833"/>
                    <a:stretch>
                      <a:fillRect/>
                    </a:stretch>
                  </pic:blipFill>
                  <pic:spPr>
                    <a:xfrm>
                      <a:off x="0" y="0"/>
                      <a:ext cx="4495830" cy="866475"/>
                    </a:xfrm>
                    <a:prstGeom prst="rect">
                      <a:avLst/>
                    </a:prstGeom>
                  </pic:spPr>
                </pic:pic>
              </a:graphicData>
            </a:graphic>
          </wp:inline>
        </w:drawing>
      </w:r>
    </w:p>
    <w:p w14:paraId="2B2F85BA" w14:textId="39670567" w:rsidR="00E901F9" w:rsidRDefault="002B6DA3" w:rsidP="002B6DA3">
      <w:pPr>
        <w:pStyle w:val="Descripcin"/>
      </w:pPr>
      <w:bookmarkStart w:id="132" w:name="_Toc29366429"/>
      <w:r>
        <w:t xml:space="preserve">Figura </w:t>
      </w:r>
      <w:r w:rsidR="00471E15">
        <w:fldChar w:fldCharType="begin"/>
      </w:r>
      <w:r w:rsidR="00471E15">
        <w:instrText xml:space="preserve"> SEQ Figura \* ARABIC </w:instrText>
      </w:r>
      <w:r w:rsidR="00471E15">
        <w:fldChar w:fldCharType="separate"/>
      </w:r>
      <w:r w:rsidR="00062B32">
        <w:rPr>
          <w:noProof/>
        </w:rPr>
        <w:t>30</w:t>
      </w:r>
      <w:r w:rsidR="00471E15">
        <w:rPr>
          <w:noProof/>
        </w:rPr>
        <w:fldChar w:fldCharType="end"/>
      </w:r>
      <w:r>
        <w:t>.</w:t>
      </w:r>
      <w:r w:rsidR="00280F89">
        <w:t xml:space="preserve"> </w:t>
      </w:r>
      <w:r>
        <w:t xml:space="preserve">Interfaz del sistema </w:t>
      </w:r>
      <w:r w:rsidR="00280F89">
        <w:t>–</w:t>
      </w:r>
      <w:r>
        <w:t xml:space="preserve"> Inicio</w:t>
      </w:r>
      <w:bookmarkEnd w:id="132"/>
    </w:p>
    <w:p w14:paraId="6D7CC980" w14:textId="525F8463" w:rsidR="00280F89" w:rsidRDefault="00280F89" w:rsidP="00280F89"/>
    <w:p w14:paraId="3566A71A" w14:textId="77777777" w:rsidR="00280F89" w:rsidRPr="00280F89" w:rsidRDefault="00280F89" w:rsidP="00280F89"/>
    <w:p w14:paraId="54E5FAE6" w14:textId="2FAEEAFF" w:rsidR="00E901F9" w:rsidRDefault="00E901F9" w:rsidP="00E901F9">
      <w:pPr>
        <w:spacing w:line="360" w:lineRule="auto"/>
        <w:jc w:val="center"/>
      </w:pPr>
      <w:r>
        <w:rPr>
          <w:noProof/>
          <w:lang w:val="en-US" w:eastAsia="en-US" w:bidi="ar-SA"/>
        </w:rPr>
        <w:drawing>
          <wp:inline distT="0" distB="0" distL="0" distR="0" wp14:anchorId="5852C060" wp14:editId="79AB14C3">
            <wp:extent cx="4572000" cy="1066800"/>
            <wp:effectExtent l="0" t="0" r="0" b="0"/>
            <wp:docPr id="255660463" name="Imagen 255660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572000" cy="1066800"/>
                    </a:xfrm>
                    <a:prstGeom prst="rect">
                      <a:avLst/>
                    </a:prstGeom>
                  </pic:spPr>
                </pic:pic>
              </a:graphicData>
            </a:graphic>
          </wp:inline>
        </w:drawing>
      </w:r>
    </w:p>
    <w:p w14:paraId="647A0FC7" w14:textId="0C47156B" w:rsidR="002B6DA3" w:rsidRDefault="002B6DA3" w:rsidP="002B6DA3">
      <w:pPr>
        <w:pStyle w:val="Descripcin"/>
      </w:pPr>
      <w:bookmarkStart w:id="133" w:name="_Toc29366430"/>
      <w:r>
        <w:t xml:space="preserve">Figura </w:t>
      </w:r>
      <w:r w:rsidR="00471E15">
        <w:fldChar w:fldCharType="begin"/>
      </w:r>
      <w:r w:rsidR="00471E15">
        <w:instrText xml:space="preserve"> SEQ Figura \* ARABIC </w:instrText>
      </w:r>
      <w:r w:rsidR="00471E15">
        <w:fldChar w:fldCharType="separate"/>
      </w:r>
      <w:r w:rsidR="00062B32">
        <w:rPr>
          <w:noProof/>
        </w:rPr>
        <w:t>31</w:t>
      </w:r>
      <w:r w:rsidR="00471E15">
        <w:rPr>
          <w:noProof/>
        </w:rPr>
        <w:fldChar w:fldCharType="end"/>
      </w:r>
      <w:r>
        <w:t>. Interfaz del sistema - pestaña configuraciones del sistema</w:t>
      </w:r>
      <w:bookmarkEnd w:id="133"/>
    </w:p>
    <w:p w14:paraId="5FEE653B" w14:textId="77777777" w:rsidR="002B6DA3" w:rsidRDefault="00E901F9" w:rsidP="002B6DA3">
      <w:pPr>
        <w:keepNext/>
        <w:spacing w:line="360" w:lineRule="auto"/>
        <w:jc w:val="center"/>
      </w:pPr>
      <w:r>
        <w:rPr>
          <w:noProof/>
          <w:lang w:val="en-US" w:eastAsia="en-US" w:bidi="ar-SA"/>
        </w:rPr>
        <w:lastRenderedPageBreak/>
        <w:drawing>
          <wp:inline distT="0" distB="0" distL="0" distR="0" wp14:anchorId="334880A4" wp14:editId="7F7BDA88">
            <wp:extent cx="4572000" cy="2905125"/>
            <wp:effectExtent l="0" t="0" r="0" b="0"/>
            <wp:docPr id="197812700" name="Imagen 197812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4572000" cy="2905125"/>
                    </a:xfrm>
                    <a:prstGeom prst="rect">
                      <a:avLst/>
                    </a:prstGeom>
                  </pic:spPr>
                </pic:pic>
              </a:graphicData>
            </a:graphic>
          </wp:inline>
        </w:drawing>
      </w:r>
    </w:p>
    <w:p w14:paraId="279B8256" w14:textId="465E4F5C" w:rsidR="006209D7" w:rsidRDefault="002B6DA3" w:rsidP="002B6DA3">
      <w:pPr>
        <w:pStyle w:val="Descripcin"/>
      </w:pPr>
      <w:bookmarkStart w:id="134" w:name="_Toc29366431"/>
      <w:r>
        <w:t xml:space="preserve">Figura </w:t>
      </w:r>
      <w:r w:rsidR="00471E15">
        <w:fldChar w:fldCharType="begin"/>
      </w:r>
      <w:r w:rsidR="00471E15">
        <w:instrText xml:space="preserve"> SEQ Figura \* ARABIC </w:instrText>
      </w:r>
      <w:r w:rsidR="00471E15">
        <w:fldChar w:fldCharType="separate"/>
      </w:r>
      <w:r w:rsidR="00062B32">
        <w:rPr>
          <w:noProof/>
        </w:rPr>
        <w:t>32</w:t>
      </w:r>
      <w:r w:rsidR="00471E15">
        <w:rPr>
          <w:noProof/>
        </w:rPr>
        <w:fldChar w:fldCharType="end"/>
      </w:r>
      <w:r>
        <w:t>. Interfaz del sistema - configuración de la empresa</w:t>
      </w:r>
      <w:bookmarkEnd w:id="134"/>
      <w:r>
        <w:t xml:space="preserve"> </w:t>
      </w:r>
    </w:p>
    <w:p w14:paraId="3770AA11" w14:textId="77777777" w:rsidR="006209D7" w:rsidRDefault="00E901F9" w:rsidP="006209D7">
      <w:pPr>
        <w:keepNext/>
        <w:spacing w:line="360" w:lineRule="auto"/>
        <w:jc w:val="center"/>
      </w:pPr>
      <w:r>
        <w:rPr>
          <w:noProof/>
          <w:lang w:val="en-US" w:eastAsia="en-US" w:bidi="ar-SA"/>
        </w:rPr>
        <w:drawing>
          <wp:inline distT="0" distB="0" distL="0" distR="0" wp14:anchorId="4D7B9422" wp14:editId="18EEB897">
            <wp:extent cx="4572000" cy="2914650"/>
            <wp:effectExtent l="0" t="0" r="0" b="0"/>
            <wp:docPr id="987250874" name="Imagen 987250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572000" cy="2914650"/>
                    </a:xfrm>
                    <a:prstGeom prst="rect">
                      <a:avLst/>
                    </a:prstGeom>
                  </pic:spPr>
                </pic:pic>
              </a:graphicData>
            </a:graphic>
          </wp:inline>
        </w:drawing>
      </w:r>
    </w:p>
    <w:p w14:paraId="4595D851" w14:textId="062AD9F1" w:rsidR="006209D7" w:rsidRDefault="006209D7" w:rsidP="006209D7">
      <w:pPr>
        <w:pStyle w:val="Descripcin"/>
        <w:rPr>
          <w:noProof/>
        </w:rPr>
      </w:pPr>
      <w:bookmarkStart w:id="135" w:name="_Toc29366432"/>
      <w:r>
        <w:t xml:space="preserve">Figura </w:t>
      </w:r>
      <w:r w:rsidR="00471E15">
        <w:fldChar w:fldCharType="begin"/>
      </w:r>
      <w:r w:rsidR="00471E15">
        <w:instrText xml:space="preserve"> SEQ Figura \* ARABIC </w:instrText>
      </w:r>
      <w:r w:rsidR="00471E15">
        <w:fldChar w:fldCharType="separate"/>
      </w:r>
      <w:r w:rsidR="00062B32">
        <w:rPr>
          <w:noProof/>
        </w:rPr>
        <w:t>33</w:t>
      </w:r>
      <w:r w:rsidR="00471E15">
        <w:rPr>
          <w:noProof/>
        </w:rPr>
        <w:fldChar w:fldCharType="end"/>
      </w:r>
      <w:r>
        <w:rPr>
          <w:noProof/>
        </w:rPr>
        <w:t>.</w:t>
      </w:r>
      <w:r w:rsidR="002B6DA3">
        <w:rPr>
          <w:noProof/>
        </w:rPr>
        <w:t xml:space="preserve"> Interfaz del sistema </w:t>
      </w:r>
      <w:r w:rsidR="00757EB3">
        <w:rPr>
          <w:noProof/>
        </w:rPr>
        <w:t>-</w:t>
      </w:r>
      <w:r w:rsidR="002B6DA3">
        <w:rPr>
          <w:noProof/>
        </w:rPr>
        <w:t xml:space="preserve"> configuracion de series y numeracion </w:t>
      </w:r>
      <w:r>
        <w:rPr>
          <w:noProof/>
        </w:rPr>
        <w:t>.</w:t>
      </w:r>
      <w:bookmarkEnd w:id="135"/>
      <w:r>
        <w:rPr>
          <w:noProof/>
        </w:rPr>
        <w:t xml:space="preserve"> </w:t>
      </w:r>
    </w:p>
    <w:p w14:paraId="40227750" w14:textId="77777777" w:rsidR="006209D7" w:rsidRDefault="00E901F9" w:rsidP="006209D7">
      <w:pPr>
        <w:keepNext/>
        <w:spacing w:line="360" w:lineRule="auto"/>
        <w:jc w:val="center"/>
      </w:pPr>
      <w:r>
        <w:rPr>
          <w:noProof/>
          <w:lang w:val="en-US" w:eastAsia="en-US" w:bidi="ar-SA"/>
        </w:rPr>
        <w:lastRenderedPageBreak/>
        <w:drawing>
          <wp:inline distT="0" distB="0" distL="0" distR="0" wp14:anchorId="192C4356" wp14:editId="522002D9">
            <wp:extent cx="4572000" cy="2924175"/>
            <wp:effectExtent l="0" t="0" r="0" b="0"/>
            <wp:docPr id="1976009189" name="Imagen 1976009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572000" cy="2924175"/>
                    </a:xfrm>
                    <a:prstGeom prst="rect">
                      <a:avLst/>
                    </a:prstGeom>
                  </pic:spPr>
                </pic:pic>
              </a:graphicData>
            </a:graphic>
          </wp:inline>
        </w:drawing>
      </w:r>
    </w:p>
    <w:p w14:paraId="123ABC47" w14:textId="7EE517B4" w:rsidR="00E901F9" w:rsidRDefault="006209D7" w:rsidP="006209D7">
      <w:pPr>
        <w:pStyle w:val="Descripcin"/>
        <w:spacing w:after="0"/>
      </w:pPr>
      <w:bookmarkStart w:id="136" w:name="_Toc29366433"/>
      <w:r>
        <w:t xml:space="preserve">Figura </w:t>
      </w:r>
      <w:r w:rsidR="00471E15">
        <w:fldChar w:fldCharType="begin"/>
      </w:r>
      <w:r w:rsidR="00471E15">
        <w:instrText xml:space="preserve"> SEQ Figura \* ARABIC </w:instrText>
      </w:r>
      <w:r w:rsidR="00471E15">
        <w:fldChar w:fldCharType="separate"/>
      </w:r>
      <w:r w:rsidR="00062B32">
        <w:rPr>
          <w:noProof/>
        </w:rPr>
        <w:t>34</w:t>
      </w:r>
      <w:r w:rsidR="00471E15">
        <w:rPr>
          <w:noProof/>
        </w:rPr>
        <w:fldChar w:fldCharType="end"/>
      </w:r>
      <w:r>
        <w:rPr>
          <w:noProof/>
        </w:rPr>
        <w:t xml:space="preserve">. </w:t>
      </w:r>
      <w:r w:rsidR="00757EB3">
        <w:rPr>
          <w:noProof/>
        </w:rPr>
        <w:t>Interfaz del sistema - configuracion de areas que usaran el sistema</w:t>
      </w:r>
      <w:bookmarkEnd w:id="136"/>
    </w:p>
    <w:p w14:paraId="6EDAEA6D" w14:textId="77777777" w:rsidR="006209D7" w:rsidRDefault="00E901F9" w:rsidP="006209D7">
      <w:pPr>
        <w:keepNext/>
        <w:spacing w:line="360" w:lineRule="auto"/>
        <w:jc w:val="center"/>
      </w:pPr>
      <w:r>
        <w:rPr>
          <w:noProof/>
          <w:lang w:val="en-US" w:eastAsia="en-US" w:bidi="ar-SA"/>
        </w:rPr>
        <w:drawing>
          <wp:inline distT="0" distB="0" distL="0" distR="0" wp14:anchorId="311A190C" wp14:editId="513FAF82">
            <wp:extent cx="5239069" cy="1240502"/>
            <wp:effectExtent l="0" t="0" r="0" b="0"/>
            <wp:docPr id="1811974848" name="Imagen 1811974848"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rcRect l="41123" t="39618" r="23157" b="45346"/>
                    <a:stretch>
                      <a:fillRect/>
                    </a:stretch>
                  </pic:blipFill>
                  <pic:spPr>
                    <a:xfrm>
                      <a:off x="0" y="0"/>
                      <a:ext cx="5239069" cy="1240502"/>
                    </a:xfrm>
                    <a:prstGeom prst="rect">
                      <a:avLst/>
                    </a:prstGeom>
                  </pic:spPr>
                </pic:pic>
              </a:graphicData>
            </a:graphic>
          </wp:inline>
        </w:drawing>
      </w:r>
    </w:p>
    <w:p w14:paraId="5EAF8552" w14:textId="7B19412E" w:rsidR="00E901F9" w:rsidRDefault="006209D7" w:rsidP="006209D7">
      <w:pPr>
        <w:pStyle w:val="Descripcin"/>
        <w:spacing w:after="0"/>
        <w:rPr>
          <w:noProof/>
        </w:rPr>
      </w:pPr>
      <w:bookmarkStart w:id="137" w:name="_Toc29366434"/>
      <w:r>
        <w:t xml:space="preserve">Figura </w:t>
      </w:r>
      <w:r>
        <w:rPr>
          <w:noProof/>
        </w:rPr>
        <w:fldChar w:fldCharType="begin"/>
      </w:r>
      <w:r>
        <w:rPr>
          <w:noProof/>
        </w:rPr>
        <w:instrText xml:space="preserve"> SEQ Figura \* ARABIC </w:instrText>
      </w:r>
      <w:r>
        <w:rPr>
          <w:noProof/>
        </w:rPr>
        <w:fldChar w:fldCharType="separate"/>
      </w:r>
      <w:r w:rsidR="00062B32">
        <w:rPr>
          <w:noProof/>
        </w:rPr>
        <w:t>35</w:t>
      </w:r>
      <w:r>
        <w:rPr>
          <w:noProof/>
        </w:rPr>
        <w:fldChar w:fldCharType="end"/>
      </w:r>
      <w:r>
        <w:rPr>
          <w:noProof/>
        </w:rPr>
        <w:t xml:space="preserve">. </w:t>
      </w:r>
      <w:r w:rsidR="00757EB3">
        <w:rPr>
          <w:noProof/>
        </w:rPr>
        <w:t>Interfaz del sistema - opcion mantenimiento del usuario</w:t>
      </w:r>
      <w:bookmarkEnd w:id="137"/>
    </w:p>
    <w:p w14:paraId="48E84F00" w14:textId="77777777" w:rsidR="006209D7" w:rsidRDefault="00E901F9" w:rsidP="006209D7">
      <w:pPr>
        <w:keepNext/>
        <w:spacing w:line="360" w:lineRule="auto"/>
        <w:jc w:val="center"/>
      </w:pPr>
      <w:r>
        <w:rPr>
          <w:noProof/>
          <w:lang w:val="en-US" w:eastAsia="en-US" w:bidi="ar-SA"/>
        </w:rPr>
        <w:drawing>
          <wp:inline distT="0" distB="0" distL="0" distR="0" wp14:anchorId="133CF961" wp14:editId="2537A7FA">
            <wp:extent cx="4572000" cy="2533650"/>
            <wp:effectExtent l="0" t="0" r="0" b="0"/>
            <wp:docPr id="1035715112" name="Imagen 1035715112"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p w14:paraId="48AAC587" w14:textId="1B5EB29F" w:rsidR="00E901F9" w:rsidRDefault="006209D7" w:rsidP="006209D7">
      <w:pPr>
        <w:pStyle w:val="Descripcin"/>
      </w:pPr>
      <w:bookmarkStart w:id="138" w:name="_Toc29366435"/>
      <w:r>
        <w:t xml:space="preserve">Figura </w:t>
      </w:r>
      <w:r w:rsidR="00471E15">
        <w:fldChar w:fldCharType="begin"/>
      </w:r>
      <w:r w:rsidR="00471E15">
        <w:instrText xml:space="preserve"> SEQ Figura \* ARABIC </w:instrText>
      </w:r>
      <w:r w:rsidR="00471E15">
        <w:fldChar w:fldCharType="separate"/>
      </w:r>
      <w:r w:rsidR="00062B32">
        <w:rPr>
          <w:noProof/>
        </w:rPr>
        <w:t>36</w:t>
      </w:r>
      <w:r w:rsidR="00471E15">
        <w:rPr>
          <w:noProof/>
        </w:rPr>
        <w:fldChar w:fldCharType="end"/>
      </w:r>
      <w:r>
        <w:rPr>
          <w:noProof/>
        </w:rPr>
        <w:t xml:space="preserve">. </w:t>
      </w:r>
      <w:r w:rsidR="00757EB3">
        <w:rPr>
          <w:noProof/>
        </w:rPr>
        <w:t xml:space="preserve">Interfaz del sistema - </w:t>
      </w:r>
      <w:r w:rsidRPr="00600F7C">
        <w:rPr>
          <w:noProof/>
        </w:rPr>
        <w:t>Mantenimiento usuario</w:t>
      </w:r>
      <w:bookmarkEnd w:id="138"/>
    </w:p>
    <w:p w14:paraId="7F3D7588" w14:textId="77777777" w:rsidR="006209D7" w:rsidRDefault="00E901F9" w:rsidP="006209D7">
      <w:pPr>
        <w:keepNext/>
        <w:spacing w:line="360" w:lineRule="auto"/>
        <w:jc w:val="center"/>
      </w:pPr>
      <w:r>
        <w:rPr>
          <w:noProof/>
          <w:lang w:val="en-US" w:eastAsia="en-US" w:bidi="ar-SA"/>
        </w:rPr>
        <w:lastRenderedPageBreak/>
        <w:drawing>
          <wp:inline distT="0" distB="0" distL="0" distR="0" wp14:anchorId="6333DBF6" wp14:editId="578A6AC5">
            <wp:extent cx="4572000" cy="4219575"/>
            <wp:effectExtent l="0" t="0" r="0" b="0"/>
            <wp:docPr id="181775325" name="Imagen 18177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572000" cy="4219575"/>
                    </a:xfrm>
                    <a:prstGeom prst="rect">
                      <a:avLst/>
                    </a:prstGeom>
                  </pic:spPr>
                </pic:pic>
              </a:graphicData>
            </a:graphic>
          </wp:inline>
        </w:drawing>
      </w:r>
    </w:p>
    <w:p w14:paraId="577CE673" w14:textId="68CB72F5" w:rsidR="00E901F9" w:rsidRDefault="006209D7" w:rsidP="006209D7">
      <w:pPr>
        <w:pStyle w:val="Descripcin"/>
      </w:pPr>
      <w:bookmarkStart w:id="139" w:name="_Toc29366436"/>
      <w:r>
        <w:t xml:space="preserve">Figura </w:t>
      </w:r>
      <w:r w:rsidR="00471E15">
        <w:fldChar w:fldCharType="begin"/>
      </w:r>
      <w:r w:rsidR="00471E15">
        <w:instrText xml:space="preserve"> SEQ Figura \* ARABIC </w:instrText>
      </w:r>
      <w:r w:rsidR="00471E15">
        <w:fldChar w:fldCharType="separate"/>
      </w:r>
      <w:r w:rsidR="00062B32">
        <w:rPr>
          <w:noProof/>
        </w:rPr>
        <w:t>37</w:t>
      </w:r>
      <w:r w:rsidR="00471E15">
        <w:rPr>
          <w:noProof/>
        </w:rPr>
        <w:fldChar w:fldCharType="end"/>
      </w:r>
      <w:r>
        <w:rPr>
          <w:noProof/>
        </w:rPr>
        <w:t xml:space="preserve">. </w:t>
      </w:r>
      <w:r w:rsidR="00757EB3">
        <w:rPr>
          <w:noProof/>
        </w:rPr>
        <w:t xml:space="preserve">Interfaz del sistema - </w:t>
      </w:r>
      <w:r w:rsidRPr="00535FDF">
        <w:rPr>
          <w:noProof/>
        </w:rPr>
        <w:t>Mantenimiento accesos a usuarios</w:t>
      </w:r>
      <w:bookmarkEnd w:id="139"/>
    </w:p>
    <w:p w14:paraId="6D36F442" w14:textId="6CDDBF13" w:rsidR="00E901F9" w:rsidRDefault="00E901F9" w:rsidP="00757EB3">
      <w:pPr>
        <w:spacing w:line="360" w:lineRule="auto"/>
      </w:pPr>
    </w:p>
    <w:p w14:paraId="735A1464" w14:textId="77777777" w:rsidR="00B440F0" w:rsidRDefault="00E901F9" w:rsidP="00B440F0">
      <w:pPr>
        <w:keepNext/>
        <w:spacing w:line="360" w:lineRule="auto"/>
        <w:jc w:val="center"/>
      </w:pPr>
      <w:r>
        <w:rPr>
          <w:noProof/>
          <w:lang w:val="en-US" w:eastAsia="en-US" w:bidi="ar-SA"/>
        </w:rPr>
        <w:drawing>
          <wp:inline distT="0" distB="0" distL="0" distR="0" wp14:anchorId="742EF1D0" wp14:editId="47FFA821">
            <wp:extent cx="4572000" cy="2895600"/>
            <wp:effectExtent l="0" t="0" r="0" b="0"/>
            <wp:docPr id="75615898" name="Imagen 75615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572000" cy="2895600"/>
                    </a:xfrm>
                    <a:prstGeom prst="rect">
                      <a:avLst/>
                    </a:prstGeom>
                  </pic:spPr>
                </pic:pic>
              </a:graphicData>
            </a:graphic>
          </wp:inline>
        </w:drawing>
      </w:r>
    </w:p>
    <w:p w14:paraId="70457465" w14:textId="72D059FA" w:rsidR="00E901F9" w:rsidRDefault="00B440F0" w:rsidP="00B440F0">
      <w:pPr>
        <w:pStyle w:val="Descripcin"/>
      </w:pPr>
      <w:bookmarkStart w:id="140" w:name="_Toc29366437"/>
      <w:r>
        <w:t xml:space="preserve">Figura </w:t>
      </w:r>
      <w:r w:rsidR="00471E15">
        <w:fldChar w:fldCharType="begin"/>
      </w:r>
      <w:r w:rsidR="00471E15">
        <w:instrText xml:space="preserve"> SEQ Figura \* ARABIC </w:instrText>
      </w:r>
      <w:r w:rsidR="00471E15">
        <w:fldChar w:fldCharType="separate"/>
      </w:r>
      <w:r w:rsidR="00062B32">
        <w:rPr>
          <w:noProof/>
        </w:rPr>
        <w:t>38</w:t>
      </w:r>
      <w:r w:rsidR="00471E15">
        <w:rPr>
          <w:noProof/>
        </w:rPr>
        <w:fldChar w:fldCharType="end"/>
      </w:r>
      <w:r>
        <w:rPr>
          <w:noProof/>
        </w:rPr>
        <w:t xml:space="preserve">. </w:t>
      </w:r>
      <w:r w:rsidR="00757EB3">
        <w:rPr>
          <w:noProof/>
        </w:rPr>
        <w:t>Interfaz del sistema – mantenimiento usuario-comprobante</w:t>
      </w:r>
      <w:bookmarkEnd w:id="140"/>
    </w:p>
    <w:p w14:paraId="2DFF00C1" w14:textId="2E6657C5" w:rsidR="00B440F0" w:rsidRDefault="00B440F0" w:rsidP="00E901F9">
      <w:pPr>
        <w:spacing w:line="360" w:lineRule="auto"/>
        <w:jc w:val="center"/>
      </w:pPr>
    </w:p>
    <w:p w14:paraId="2741F935" w14:textId="29023B86" w:rsidR="00757EB3" w:rsidRDefault="00757EB3" w:rsidP="00E901F9">
      <w:pPr>
        <w:spacing w:line="360" w:lineRule="auto"/>
        <w:jc w:val="center"/>
      </w:pPr>
    </w:p>
    <w:p w14:paraId="55B25247" w14:textId="77777777" w:rsidR="00757EB3" w:rsidRDefault="00757EB3" w:rsidP="00E901F9">
      <w:pPr>
        <w:spacing w:line="360" w:lineRule="auto"/>
        <w:jc w:val="center"/>
      </w:pPr>
    </w:p>
    <w:p w14:paraId="476D68BB" w14:textId="77777777" w:rsidR="00E901F9" w:rsidRPr="00B440F0" w:rsidRDefault="00E901F9" w:rsidP="00E901F9">
      <w:pPr>
        <w:spacing w:line="360" w:lineRule="auto"/>
        <w:jc w:val="center"/>
        <w:rPr>
          <w:b/>
        </w:rPr>
      </w:pPr>
      <w:r w:rsidRPr="00B440F0">
        <w:rPr>
          <w:b/>
        </w:rPr>
        <w:lastRenderedPageBreak/>
        <w:t>MANTENIMIENTOS</w:t>
      </w:r>
    </w:p>
    <w:p w14:paraId="17CA75EF" w14:textId="77777777" w:rsidR="006209D7" w:rsidRDefault="00E901F9" w:rsidP="006209D7">
      <w:pPr>
        <w:keepNext/>
        <w:spacing w:line="360" w:lineRule="auto"/>
        <w:jc w:val="center"/>
      </w:pPr>
      <w:r>
        <w:rPr>
          <w:noProof/>
          <w:lang w:val="en-US" w:eastAsia="en-US" w:bidi="ar-SA"/>
        </w:rPr>
        <w:drawing>
          <wp:inline distT="0" distB="0" distL="0" distR="0" wp14:anchorId="35E1E5A9" wp14:editId="36345EE9">
            <wp:extent cx="4511722" cy="1453783"/>
            <wp:effectExtent l="0" t="0" r="0" b="0"/>
            <wp:docPr id="1679154550" name="Imagen 1679154550"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rcRect l="40209" t="39630" r="22292" b="38889"/>
                    <a:stretch>
                      <a:fillRect/>
                    </a:stretch>
                  </pic:blipFill>
                  <pic:spPr>
                    <a:xfrm>
                      <a:off x="0" y="0"/>
                      <a:ext cx="4511722" cy="1453783"/>
                    </a:xfrm>
                    <a:prstGeom prst="rect">
                      <a:avLst/>
                    </a:prstGeom>
                  </pic:spPr>
                </pic:pic>
              </a:graphicData>
            </a:graphic>
          </wp:inline>
        </w:drawing>
      </w:r>
    </w:p>
    <w:p w14:paraId="4B579EEE" w14:textId="5D3570AB" w:rsidR="00E901F9" w:rsidRDefault="006209D7" w:rsidP="00B440F0">
      <w:pPr>
        <w:pStyle w:val="Descripcin"/>
        <w:spacing w:after="0"/>
      </w:pPr>
      <w:bookmarkStart w:id="141" w:name="_Toc29366438"/>
      <w:r>
        <w:t xml:space="preserve">Figura </w:t>
      </w:r>
      <w:r w:rsidR="00471E15">
        <w:fldChar w:fldCharType="begin"/>
      </w:r>
      <w:r w:rsidR="00471E15">
        <w:instrText xml:space="preserve"> SEQ Figura \* ARABIC </w:instrText>
      </w:r>
      <w:r w:rsidR="00471E15">
        <w:fldChar w:fldCharType="separate"/>
      </w:r>
      <w:r w:rsidR="00062B32">
        <w:rPr>
          <w:noProof/>
        </w:rPr>
        <w:t>39</w:t>
      </w:r>
      <w:r w:rsidR="00471E15">
        <w:rPr>
          <w:noProof/>
        </w:rPr>
        <w:fldChar w:fldCharType="end"/>
      </w:r>
      <w:r>
        <w:rPr>
          <w:noProof/>
        </w:rPr>
        <w:t xml:space="preserve">. </w:t>
      </w:r>
      <w:r w:rsidR="00757EB3">
        <w:rPr>
          <w:noProof/>
        </w:rPr>
        <w:t xml:space="preserve">Interfaz del sistema - </w:t>
      </w:r>
      <w:r w:rsidRPr="0019066C">
        <w:rPr>
          <w:noProof/>
        </w:rPr>
        <w:t>Lista de mantenimientos</w:t>
      </w:r>
      <w:bookmarkEnd w:id="141"/>
    </w:p>
    <w:p w14:paraId="54FB3A9D" w14:textId="77777777" w:rsidR="00E901F9" w:rsidRDefault="00E901F9" w:rsidP="00E901F9">
      <w:pPr>
        <w:spacing w:line="360" w:lineRule="auto"/>
        <w:jc w:val="center"/>
      </w:pPr>
    </w:p>
    <w:p w14:paraId="45048BC0" w14:textId="77777777" w:rsidR="00E901F9" w:rsidRPr="00B440F0" w:rsidRDefault="00E901F9" w:rsidP="00E901F9">
      <w:pPr>
        <w:spacing w:line="360" w:lineRule="auto"/>
        <w:jc w:val="center"/>
        <w:rPr>
          <w:b/>
        </w:rPr>
      </w:pPr>
      <w:r w:rsidRPr="00B440F0">
        <w:rPr>
          <w:b/>
        </w:rPr>
        <w:t>PROCESOS</w:t>
      </w:r>
    </w:p>
    <w:p w14:paraId="15EF27C7" w14:textId="77777777" w:rsidR="006209D7" w:rsidRDefault="00E901F9" w:rsidP="006209D7">
      <w:pPr>
        <w:keepNext/>
        <w:spacing w:line="360" w:lineRule="auto"/>
        <w:jc w:val="center"/>
      </w:pPr>
      <w:r>
        <w:rPr>
          <w:noProof/>
          <w:lang w:val="en-US" w:eastAsia="en-US" w:bidi="ar-SA"/>
        </w:rPr>
        <w:drawing>
          <wp:inline distT="0" distB="0" distL="0" distR="0" wp14:anchorId="1229D44F" wp14:editId="69C28EFF">
            <wp:extent cx="4181599" cy="1161614"/>
            <wp:effectExtent l="0" t="0" r="0" b="0"/>
            <wp:docPr id="1661429400" name="Imagen 1661429400"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rcRect l="41666" t="40740" r="24583" b="42592"/>
                    <a:stretch>
                      <a:fillRect/>
                    </a:stretch>
                  </pic:blipFill>
                  <pic:spPr>
                    <a:xfrm>
                      <a:off x="0" y="0"/>
                      <a:ext cx="4181599" cy="1161614"/>
                    </a:xfrm>
                    <a:prstGeom prst="rect">
                      <a:avLst/>
                    </a:prstGeom>
                  </pic:spPr>
                </pic:pic>
              </a:graphicData>
            </a:graphic>
          </wp:inline>
        </w:drawing>
      </w:r>
    </w:p>
    <w:p w14:paraId="5A72221C" w14:textId="63E298B0" w:rsidR="00E901F9" w:rsidRDefault="006209D7" w:rsidP="006209D7">
      <w:pPr>
        <w:pStyle w:val="Descripcin"/>
      </w:pPr>
      <w:bookmarkStart w:id="142" w:name="_Toc29366439"/>
      <w:r>
        <w:t xml:space="preserve">Figura </w:t>
      </w:r>
      <w:r w:rsidR="00471E15">
        <w:fldChar w:fldCharType="begin"/>
      </w:r>
      <w:r w:rsidR="00471E15">
        <w:instrText xml:space="preserve"> SEQ Figura \* ARABIC </w:instrText>
      </w:r>
      <w:r w:rsidR="00471E15">
        <w:fldChar w:fldCharType="separate"/>
      </w:r>
      <w:r w:rsidR="00062B32">
        <w:rPr>
          <w:noProof/>
        </w:rPr>
        <w:t>40</w:t>
      </w:r>
      <w:r w:rsidR="00471E15">
        <w:rPr>
          <w:noProof/>
        </w:rPr>
        <w:fldChar w:fldCharType="end"/>
      </w:r>
      <w:r>
        <w:rPr>
          <w:noProof/>
        </w:rPr>
        <w:t>.</w:t>
      </w:r>
      <w:r w:rsidR="00757EB3">
        <w:rPr>
          <w:noProof/>
        </w:rPr>
        <w:t xml:space="preserve"> Interfaz del sistema - </w:t>
      </w:r>
      <w:r>
        <w:rPr>
          <w:noProof/>
        </w:rPr>
        <w:t xml:space="preserve"> </w:t>
      </w:r>
      <w:r w:rsidRPr="00A21ACD">
        <w:rPr>
          <w:noProof/>
        </w:rPr>
        <w:t>Lista de procesos</w:t>
      </w:r>
      <w:bookmarkEnd w:id="142"/>
    </w:p>
    <w:p w14:paraId="141257C3" w14:textId="77777777" w:rsidR="006209D7" w:rsidRDefault="00E901F9" w:rsidP="006209D7">
      <w:pPr>
        <w:keepNext/>
        <w:spacing w:line="360" w:lineRule="auto"/>
        <w:jc w:val="center"/>
      </w:pPr>
      <w:r>
        <w:rPr>
          <w:noProof/>
          <w:lang w:val="en-US" w:eastAsia="en-US" w:bidi="ar-SA"/>
        </w:rPr>
        <w:drawing>
          <wp:inline distT="0" distB="0" distL="0" distR="0" wp14:anchorId="67F4C498" wp14:editId="3426F401">
            <wp:extent cx="4572000" cy="2600325"/>
            <wp:effectExtent l="0" t="0" r="0" b="0"/>
            <wp:docPr id="1957547004" name="Imagen 195754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1E9A7D4C" w14:textId="71C7B446" w:rsidR="00E901F9" w:rsidRDefault="006209D7" w:rsidP="00B440F0">
      <w:pPr>
        <w:pStyle w:val="Descripcin"/>
        <w:spacing w:after="0"/>
      </w:pPr>
      <w:bookmarkStart w:id="143" w:name="_Toc29366440"/>
      <w:r>
        <w:t xml:space="preserve">Figura </w:t>
      </w:r>
      <w:r w:rsidR="00471E15">
        <w:fldChar w:fldCharType="begin"/>
      </w:r>
      <w:r w:rsidR="00471E15">
        <w:instrText xml:space="preserve"> SEQ Figura \* ARABIC </w:instrText>
      </w:r>
      <w:r w:rsidR="00471E15">
        <w:fldChar w:fldCharType="separate"/>
      </w:r>
      <w:r w:rsidR="00062B32">
        <w:rPr>
          <w:noProof/>
        </w:rPr>
        <w:t>41</w:t>
      </w:r>
      <w:r w:rsidR="00471E15">
        <w:rPr>
          <w:noProof/>
        </w:rPr>
        <w:fldChar w:fldCharType="end"/>
      </w:r>
      <w:r>
        <w:rPr>
          <w:noProof/>
        </w:rPr>
        <w:t xml:space="preserve">. </w:t>
      </w:r>
      <w:r w:rsidR="00757EB3">
        <w:rPr>
          <w:noProof/>
        </w:rPr>
        <w:t xml:space="preserve">Interfaz del sistema - </w:t>
      </w:r>
      <w:r w:rsidRPr="00BE5C7C">
        <w:rPr>
          <w:noProof/>
        </w:rPr>
        <w:t>Proceso emision de comprobantes,</w:t>
      </w:r>
      <w:bookmarkEnd w:id="143"/>
    </w:p>
    <w:p w14:paraId="27C58615" w14:textId="0892135D" w:rsidR="00E901F9" w:rsidRPr="006209D7" w:rsidRDefault="006209D7" w:rsidP="00B440F0">
      <w:pPr>
        <w:spacing w:line="360" w:lineRule="auto"/>
        <w:jc w:val="center"/>
        <w:rPr>
          <w:i/>
        </w:rPr>
      </w:pPr>
      <w:r>
        <w:rPr>
          <w:i/>
        </w:rPr>
        <w:t>C</w:t>
      </w:r>
      <w:r w:rsidR="00E901F9" w:rsidRPr="006209D7">
        <w:rPr>
          <w:i/>
        </w:rPr>
        <w:t xml:space="preserve">omo se puede visualizar solo se consideró 4 tipos de comprobantes como es Facturas, Boletas, Nota de </w:t>
      </w:r>
      <w:r w:rsidRPr="006209D7">
        <w:rPr>
          <w:i/>
        </w:rPr>
        <w:t>crédito</w:t>
      </w:r>
      <w:r w:rsidR="00E901F9" w:rsidRPr="006209D7">
        <w:rPr>
          <w:i/>
        </w:rPr>
        <w:t xml:space="preserve"> y Nota de debito</w:t>
      </w:r>
    </w:p>
    <w:p w14:paraId="5FB59351" w14:textId="77777777" w:rsidR="00E901F9" w:rsidRPr="006209D7" w:rsidRDefault="00E901F9" w:rsidP="00B440F0">
      <w:pPr>
        <w:spacing w:line="360" w:lineRule="auto"/>
        <w:jc w:val="center"/>
        <w:rPr>
          <w:i/>
        </w:rPr>
      </w:pPr>
      <w:r w:rsidRPr="006209D7">
        <w:rPr>
          <w:i/>
        </w:rPr>
        <w:t>Fuente propia</w:t>
      </w:r>
    </w:p>
    <w:p w14:paraId="76016886" w14:textId="7372C9F7" w:rsidR="00B440F0" w:rsidRDefault="00B440F0" w:rsidP="00E901F9">
      <w:pPr>
        <w:spacing w:line="360" w:lineRule="auto"/>
        <w:jc w:val="center"/>
        <w:rPr>
          <w:b/>
        </w:rPr>
      </w:pPr>
    </w:p>
    <w:p w14:paraId="15BAFD22" w14:textId="627BFD47" w:rsidR="00757EB3" w:rsidRDefault="00757EB3" w:rsidP="00E901F9">
      <w:pPr>
        <w:spacing w:line="360" w:lineRule="auto"/>
        <w:jc w:val="center"/>
        <w:rPr>
          <w:b/>
        </w:rPr>
      </w:pPr>
    </w:p>
    <w:p w14:paraId="49B06A61" w14:textId="0FEDE00F" w:rsidR="00757EB3" w:rsidRDefault="00757EB3" w:rsidP="00E901F9">
      <w:pPr>
        <w:spacing w:line="360" w:lineRule="auto"/>
        <w:jc w:val="center"/>
        <w:rPr>
          <w:b/>
        </w:rPr>
      </w:pPr>
    </w:p>
    <w:p w14:paraId="33B96A9A" w14:textId="6B3B76E6" w:rsidR="00757EB3" w:rsidRDefault="00757EB3" w:rsidP="00E901F9">
      <w:pPr>
        <w:spacing w:line="360" w:lineRule="auto"/>
        <w:jc w:val="center"/>
        <w:rPr>
          <w:b/>
        </w:rPr>
      </w:pPr>
    </w:p>
    <w:p w14:paraId="634D5767" w14:textId="77777777" w:rsidR="00757EB3" w:rsidRDefault="00757EB3" w:rsidP="00E901F9">
      <w:pPr>
        <w:spacing w:line="360" w:lineRule="auto"/>
        <w:jc w:val="center"/>
        <w:rPr>
          <w:b/>
        </w:rPr>
      </w:pPr>
    </w:p>
    <w:p w14:paraId="53E17366" w14:textId="7714DA23" w:rsidR="00E901F9" w:rsidRPr="00B440F0" w:rsidRDefault="00E901F9" w:rsidP="00E901F9">
      <w:pPr>
        <w:spacing w:line="360" w:lineRule="auto"/>
        <w:jc w:val="center"/>
        <w:rPr>
          <w:b/>
        </w:rPr>
      </w:pPr>
      <w:r w:rsidRPr="00B440F0">
        <w:rPr>
          <w:b/>
        </w:rPr>
        <w:lastRenderedPageBreak/>
        <w:t>REPORTES</w:t>
      </w:r>
    </w:p>
    <w:p w14:paraId="138B1868" w14:textId="77777777" w:rsidR="00B440F0" w:rsidRDefault="00E901F9" w:rsidP="00B440F0">
      <w:pPr>
        <w:keepNext/>
        <w:spacing w:line="360" w:lineRule="auto"/>
        <w:jc w:val="center"/>
      </w:pPr>
      <w:r>
        <w:rPr>
          <w:noProof/>
          <w:lang w:val="en-US" w:eastAsia="en-US" w:bidi="ar-SA"/>
        </w:rPr>
        <w:drawing>
          <wp:inline distT="0" distB="0" distL="0" distR="0" wp14:anchorId="556B9CB5" wp14:editId="1C67BD7F">
            <wp:extent cx="5282194" cy="1181159"/>
            <wp:effectExtent l="0" t="0" r="0" b="0"/>
            <wp:docPr id="263878171" name="Imagen 263878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rcRect l="41875" t="40370" r="24583" b="46296"/>
                    <a:stretch>
                      <a:fillRect/>
                    </a:stretch>
                  </pic:blipFill>
                  <pic:spPr>
                    <a:xfrm>
                      <a:off x="0" y="0"/>
                      <a:ext cx="5282194" cy="1181159"/>
                    </a:xfrm>
                    <a:prstGeom prst="rect">
                      <a:avLst/>
                    </a:prstGeom>
                  </pic:spPr>
                </pic:pic>
              </a:graphicData>
            </a:graphic>
          </wp:inline>
        </w:drawing>
      </w:r>
    </w:p>
    <w:p w14:paraId="0B14FC41" w14:textId="21A58D0C" w:rsidR="00E901F9" w:rsidRPr="00B440F0" w:rsidRDefault="00B440F0" w:rsidP="00B440F0">
      <w:pPr>
        <w:pStyle w:val="Descripcin"/>
        <w:spacing w:after="0"/>
      </w:pPr>
      <w:bookmarkStart w:id="144" w:name="_Toc29366441"/>
      <w:r w:rsidRPr="00B440F0">
        <w:t xml:space="preserve">Figura </w:t>
      </w:r>
      <w:r w:rsidR="00471E15">
        <w:fldChar w:fldCharType="begin"/>
      </w:r>
      <w:r w:rsidR="00471E15">
        <w:instrText xml:space="preserve"> SEQ Figura \* ARABIC </w:instrText>
      </w:r>
      <w:r w:rsidR="00471E15">
        <w:fldChar w:fldCharType="separate"/>
      </w:r>
      <w:r w:rsidR="00062B32">
        <w:rPr>
          <w:noProof/>
        </w:rPr>
        <w:t>42</w:t>
      </w:r>
      <w:r w:rsidR="00471E15">
        <w:rPr>
          <w:noProof/>
        </w:rPr>
        <w:fldChar w:fldCharType="end"/>
      </w:r>
      <w:r w:rsidRPr="00B440F0">
        <w:rPr>
          <w:noProof/>
        </w:rPr>
        <w:t xml:space="preserve">. </w:t>
      </w:r>
      <w:r w:rsidR="00757EB3">
        <w:rPr>
          <w:noProof/>
        </w:rPr>
        <w:t xml:space="preserve">Interfaz del sistema - </w:t>
      </w:r>
      <w:r w:rsidRPr="00B440F0">
        <w:rPr>
          <w:noProof/>
        </w:rPr>
        <w:t>Lista de reportes</w:t>
      </w:r>
      <w:bookmarkEnd w:id="144"/>
      <w:r w:rsidRPr="00B440F0">
        <w:rPr>
          <w:noProof/>
        </w:rPr>
        <w:t xml:space="preserve"> </w:t>
      </w:r>
    </w:p>
    <w:p w14:paraId="618D664C" w14:textId="77777777" w:rsidR="00B440F0" w:rsidRPr="00B440F0" w:rsidRDefault="00B440F0" w:rsidP="00B440F0">
      <w:pPr>
        <w:spacing w:line="360" w:lineRule="auto"/>
        <w:jc w:val="center"/>
        <w:rPr>
          <w:i/>
        </w:rPr>
      </w:pPr>
    </w:p>
    <w:p w14:paraId="7B702058" w14:textId="77777777" w:rsidR="00B440F0" w:rsidRDefault="00E901F9" w:rsidP="00B440F0">
      <w:pPr>
        <w:keepNext/>
        <w:spacing w:line="360" w:lineRule="auto"/>
        <w:jc w:val="center"/>
      </w:pPr>
      <w:r>
        <w:rPr>
          <w:noProof/>
          <w:lang w:val="en-US" w:eastAsia="en-US" w:bidi="ar-SA"/>
        </w:rPr>
        <w:drawing>
          <wp:inline distT="0" distB="0" distL="0" distR="0" wp14:anchorId="52DD80A3" wp14:editId="169CBC58">
            <wp:extent cx="4572000" cy="2276475"/>
            <wp:effectExtent l="0" t="0" r="0" b="0"/>
            <wp:docPr id="736287152" name="Imagen 736287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p>
    <w:p w14:paraId="101876C1" w14:textId="64CFD9BF" w:rsidR="00E901F9" w:rsidRPr="00B440F0" w:rsidRDefault="00B440F0" w:rsidP="00B440F0">
      <w:pPr>
        <w:pStyle w:val="Descripcin"/>
        <w:spacing w:after="0"/>
      </w:pPr>
      <w:bookmarkStart w:id="145" w:name="_Toc29366442"/>
      <w:r w:rsidRPr="00B440F0">
        <w:t xml:space="preserve">Figura </w:t>
      </w:r>
      <w:r w:rsidR="00471E15">
        <w:fldChar w:fldCharType="begin"/>
      </w:r>
      <w:r w:rsidR="00471E15">
        <w:instrText xml:space="preserve"> SEQ Figura \* ARABIC </w:instrText>
      </w:r>
      <w:r w:rsidR="00471E15">
        <w:fldChar w:fldCharType="separate"/>
      </w:r>
      <w:r w:rsidR="00062B32">
        <w:rPr>
          <w:noProof/>
        </w:rPr>
        <w:t>43</w:t>
      </w:r>
      <w:r w:rsidR="00471E15">
        <w:rPr>
          <w:noProof/>
        </w:rPr>
        <w:fldChar w:fldCharType="end"/>
      </w:r>
      <w:r w:rsidRPr="00B440F0">
        <w:rPr>
          <w:noProof/>
        </w:rPr>
        <w:t>. Reporte de ventas</w:t>
      </w:r>
      <w:bookmarkEnd w:id="145"/>
    </w:p>
    <w:p w14:paraId="77CFF93B" w14:textId="77777777" w:rsidR="00B440F0" w:rsidRDefault="00E901F9" w:rsidP="00B440F0">
      <w:pPr>
        <w:keepNext/>
        <w:spacing w:line="360" w:lineRule="auto"/>
        <w:jc w:val="center"/>
      </w:pPr>
      <w:r>
        <w:rPr>
          <w:noProof/>
          <w:lang w:val="en-US" w:eastAsia="en-US" w:bidi="ar-SA"/>
        </w:rPr>
        <w:drawing>
          <wp:inline distT="0" distB="0" distL="0" distR="0" wp14:anchorId="15F22841" wp14:editId="25517787">
            <wp:extent cx="3799537" cy="3562066"/>
            <wp:effectExtent l="0" t="0" r="0" b="635"/>
            <wp:docPr id="232435784" name="Imagen 232435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3807934" cy="3569938"/>
                    </a:xfrm>
                    <a:prstGeom prst="rect">
                      <a:avLst/>
                    </a:prstGeom>
                  </pic:spPr>
                </pic:pic>
              </a:graphicData>
            </a:graphic>
          </wp:inline>
        </w:drawing>
      </w:r>
    </w:p>
    <w:p w14:paraId="78033F57" w14:textId="57D5C432" w:rsidR="00E901F9" w:rsidRPr="00B440F0" w:rsidRDefault="00B440F0" w:rsidP="00B440F0">
      <w:pPr>
        <w:pStyle w:val="Descripcin"/>
        <w:spacing w:after="0"/>
      </w:pPr>
      <w:bookmarkStart w:id="146" w:name="_Toc29366443"/>
      <w:r w:rsidRPr="00B440F0">
        <w:t xml:space="preserve">Figura </w:t>
      </w:r>
      <w:r w:rsidR="00471E15">
        <w:fldChar w:fldCharType="begin"/>
      </w:r>
      <w:r w:rsidR="00471E15">
        <w:instrText xml:space="preserve"> SEQ Figura \* ARABIC </w:instrText>
      </w:r>
      <w:r w:rsidR="00471E15">
        <w:fldChar w:fldCharType="separate"/>
      </w:r>
      <w:r w:rsidR="00062B32">
        <w:rPr>
          <w:noProof/>
        </w:rPr>
        <w:t>44</w:t>
      </w:r>
      <w:r w:rsidR="00471E15">
        <w:rPr>
          <w:noProof/>
        </w:rPr>
        <w:fldChar w:fldCharType="end"/>
      </w:r>
      <w:r w:rsidRPr="00B440F0">
        <w:rPr>
          <w:noProof/>
        </w:rPr>
        <w:t>. Formato de impresión</w:t>
      </w:r>
      <w:bookmarkEnd w:id="146"/>
    </w:p>
    <w:p w14:paraId="1192349E" w14:textId="77777777" w:rsidR="00E901F9" w:rsidRDefault="00E901F9" w:rsidP="00E901F9">
      <w:pPr>
        <w:spacing w:line="360" w:lineRule="auto"/>
        <w:jc w:val="center"/>
      </w:pPr>
    </w:p>
    <w:p w14:paraId="30F95B5B" w14:textId="77777777" w:rsidR="00E901F9" w:rsidRDefault="00E901F9" w:rsidP="00E901F9">
      <w:pPr>
        <w:spacing w:line="360" w:lineRule="auto"/>
        <w:jc w:val="center"/>
      </w:pPr>
    </w:p>
    <w:p w14:paraId="6932703F" w14:textId="77777777" w:rsidR="00E901F9" w:rsidRPr="00B440F0" w:rsidRDefault="00E901F9" w:rsidP="00E901F9">
      <w:pPr>
        <w:spacing w:line="360" w:lineRule="auto"/>
        <w:jc w:val="center"/>
        <w:rPr>
          <w:b/>
        </w:rPr>
      </w:pPr>
      <w:r w:rsidRPr="00B440F0">
        <w:rPr>
          <w:b/>
        </w:rPr>
        <w:lastRenderedPageBreak/>
        <w:t>PLATAFORMA DE COMUNICACIÓN CON SOAP DE LA SUNAT</w:t>
      </w:r>
    </w:p>
    <w:p w14:paraId="5F149203" w14:textId="77777777" w:rsidR="00B440F0" w:rsidRDefault="00E901F9" w:rsidP="00B440F0">
      <w:pPr>
        <w:keepNext/>
        <w:spacing w:line="360" w:lineRule="auto"/>
        <w:jc w:val="center"/>
      </w:pPr>
      <w:r>
        <w:rPr>
          <w:noProof/>
          <w:lang w:val="en-US" w:eastAsia="en-US" w:bidi="ar-SA"/>
        </w:rPr>
        <w:drawing>
          <wp:inline distT="0" distB="0" distL="0" distR="0" wp14:anchorId="23A941E1" wp14:editId="2F51255D">
            <wp:extent cx="4572000" cy="2400300"/>
            <wp:effectExtent l="0" t="0" r="0" b="0"/>
            <wp:docPr id="1851706904" name="Imagen 1851706904"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14:paraId="4F0917F2" w14:textId="3838919A" w:rsidR="00E901F9" w:rsidRDefault="00B440F0" w:rsidP="00B440F0">
      <w:pPr>
        <w:pStyle w:val="Descripcin"/>
        <w:spacing w:after="0"/>
        <w:rPr>
          <w:noProof/>
        </w:rPr>
      </w:pPr>
      <w:bookmarkStart w:id="147" w:name="_Toc29366444"/>
      <w:r>
        <w:t xml:space="preserve">Figura </w:t>
      </w:r>
      <w:r w:rsidR="00471E15">
        <w:fldChar w:fldCharType="begin"/>
      </w:r>
      <w:r w:rsidR="00471E15">
        <w:instrText xml:space="preserve"> SEQ Figura \* ARABIC </w:instrText>
      </w:r>
      <w:r w:rsidR="00471E15">
        <w:fldChar w:fldCharType="separate"/>
      </w:r>
      <w:r w:rsidR="00062B32">
        <w:rPr>
          <w:noProof/>
        </w:rPr>
        <w:t>45</w:t>
      </w:r>
      <w:r w:rsidR="00471E15">
        <w:rPr>
          <w:noProof/>
        </w:rPr>
        <w:fldChar w:fldCharType="end"/>
      </w:r>
      <w:r>
        <w:rPr>
          <w:noProof/>
        </w:rPr>
        <w:t xml:space="preserve">. </w:t>
      </w:r>
      <w:r w:rsidRPr="00424C84">
        <w:rPr>
          <w:noProof/>
        </w:rPr>
        <w:t>Script de envió de comunicación con NUBEFACT</w:t>
      </w:r>
      <w:bookmarkEnd w:id="147"/>
    </w:p>
    <w:p w14:paraId="3E2CB0C8" w14:textId="5386CFE8" w:rsidR="00757EB3" w:rsidRDefault="00757EB3" w:rsidP="00757EB3"/>
    <w:p w14:paraId="75E2DCA8" w14:textId="2370C86F" w:rsidR="00757EB3" w:rsidRDefault="00757EB3" w:rsidP="00757EB3"/>
    <w:p w14:paraId="38C610D5" w14:textId="41632DA4" w:rsidR="00757EB3" w:rsidRDefault="00757EB3" w:rsidP="00757EB3"/>
    <w:p w14:paraId="14DABDE1" w14:textId="26B3174A" w:rsidR="00C87357" w:rsidRDefault="00C87357" w:rsidP="00757EB3"/>
    <w:p w14:paraId="3F912E5A" w14:textId="3FABFC93" w:rsidR="00C87357" w:rsidRDefault="00C87357" w:rsidP="00757EB3"/>
    <w:p w14:paraId="440570FD" w14:textId="1FCC6EBB" w:rsidR="00C87357" w:rsidRDefault="00C87357" w:rsidP="00757EB3"/>
    <w:p w14:paraId="00C0C717" w14:textId="7EA277F2" w:rsidR="00C87357" w:rsidRDefault="00C87357" w:rsidP="00757EB3"/>
    <w:p w14:paraId="39E080C4" w14:textId="74B8BC56" w:rsidR="00C87357" w:rsidRDefault="00C87357" w:rsidP="00757EB3"/>
    <w:p w14:paraId="6E1E26FA" w14:textId="15CA28DA" w:rsidR="00C87357" w:rsidRDefault="00C87357" w:rsidP="00757EB3"/>
    <w:p w14:paraId="078DF98F" w14:textId="6CAB8590" w:rsidR="00C87357" w:rsidRDefault="00C87357" w:rsidP="00757EB3"/>
    <w:p w14:paraId="0B2FE25F" w14:textId="470C1022" w:rsidR="00C87357" w:rsidRDefault="00C87357" w:rsidP="00757EB3"/>
    <w:p w14:paraId="34D3B5FA" w14:textId="38F9188E" w:rsidR="00C87357" w:rsidRDefault="00C87357" w:rsidP="00757EB3"/>
    <w:p w14:paraId="472FC62B" w14:textId="0ED23D82" w:rsidR="00C87357" w:rsidRDefault="00C87357" w:rsidP="00757EB3"/>
    <w:p w14:paraId="328E6E8E" w14:textId="1D341E9F" w:rsidR="00C87357" w:rsidRDefault="00C87357" w:rsidP="00757EB3"/>
    <w:p w14:paraId="738775DA" w14:textId="2EC11FF6" w:rsidR="00C87357" w:rsidRDefault="00C87357" w:rsidP="00757EB3"/>
    <w:p w14:paraId="41F3EC45" w14:textId="45BBECFB" w:rsidR="00C87357" w:rsidRDefault="00C87357" w:rsidP="00757EB3"/>
    <w:p w14:paraId="557F31D3" w14:textId="0BA740ED" w:rsidR="00C87357" w:rsidRDefault="00C87357" w:rsidP="00757EB3"/>
    <w:p w14:paraId="2A726C56" w14:textId="02B2E77A" w:rsidR="00C87357" w:rsidRDefault="00C87357" w:rsidP="00757EB3"/>
    <w:p w14:paraId="2466EAB2" w14:textId="1B466B10" w:rsidR="00C87357" w:rsidRDefault="00C87357" w:rsidP="00757EB3"/>
    <w:p w14:paraId="7785F85C" w14:textId="6995E06C" w:rsidR="00C87357" w:rsidRDefault="00C87357" w:rsidP="00757EB3"/>
    <w:p w14:paraId="35CF8AF1" w14:textId="7612151E" w:rsidR="00C87357" w:rsidRDefault="00C87357" w:rsidP="00757EB3"/>
    <w:p w14:paraId="2EC10A5F" w14:textId="3EB7BCB2" w:rsidR="00C87357" w:rsidRDefault="00C87357" w:rsidP="00757EB3"/>
    <w:p w14:paraId="29CEDEDE" w14:textId="0048BB33" w:rsidR="00C87357" w:rsidRDefault="00C87357" w:rsidP="00757EB3"/>
    <w:p w14:paraId="0142511F" w14:textId="682ED193" w:rsidR="00C87357" w:rsidRDefault="00C87357" w:rsidP="00757EB3"/>
    <w:p w14:paraId="672AEF45" w14:textId="23CACC62" w:rsidR="00C87357" w:rsidRDefault="00C87357" w:rsidP="00757EB3"/>
    <w:p w14:paraId="360F9316" w14:textId="0E8A7169" w:rsidR="00280F89" w:rsidRDefault="00280F89" w:rsidP="00757EB3"/>
    <w:p w14:paraId="702D8862" w14:textId="1DD5FD22" w:rsidR="00280F89" w:rsidRDefault="00280F89" w:rsidP="00757EB3"/>
    <w:p w14:paraId="355CB9A0" w14:textId="4149F269" w:rsidR="00280F89" w:rsidRDefault="00280F89" w:rsidP="00757EB3"/>
    <w:p w14:paraId="4CE58454" w14:textId="1C1270B8" w:rsidR="00280F89" w:rsidRDefault="00280F89" w:rsidP="00757EB3"/>
    <w:p w14:paraId="0A7B1365" w14:textId="2EA3C749" w:rsidR="00280F89" w:rsidRDefault="00280F89" w:rsidP="00757EB3"/>
    <w:p w14:paraId="5C20FAD5" w14:textId="7843A9DF" w:rsidR="00280F89" w:rsidRDefault="00280F89" w:rsidP="00757EB3"/>
    <w:p w14:paraId="56D8D0D0" w14:textId="56CF9EB1" w:rsidR="00280F89" w:rsidRDefault="00280F89" w:rsidP="00757EB3"/>
    <w:p w14:paraId="7607D20D" w14:textId="25123030" w:rsidR="00280F89" w:rsidRDefault="00280F89" w:rsidP="00757EB3"/>
    <w:p w14:paraId="45CF77D4" w14:textId="4334EA6A" w:rsidR="00280F89" w:rsidRDefault="00280F89" w:rsidP="00757EB3"/>
    <w:p w14:paraId="6011BBA6" w14:textId="77777777" w:rsidR="00280F89" w:rsidRDefault="00280F89" w:rsidP="00757EB3"/>
    <w:p w14:paraId="0ECBADCA" w14:textId="77777777" w:rsidR="00757EB3" w:rsidRPr="00757EB3" w:rsidRDefault="00757EB3" w:rsidP="00757EB3"/>
    <w:p w14:paraId="2F241FDC" w14:textId="50B595FA" w:rsidR="00E901F9" w:rsidRPr="00DB0131" w:rsidRDefault="00E901F9" w:rsidP="0013145D">
      <w:pPr>
        <w:pStyle w:val="Ttulo1"/>
        <w:ind w:left="432" w:hanging="432"/>
      </w:pPr>
      <w:bookmarkStart w:id="148" w:name="_Toc534782153"/>
      <w:bookmarkStart w:id="149" w:name="_Toc57658810"/>
      <w:r w:rsidRPr="00DB0131">
        <w:lastRenderedPageBreak/>
        <w:t>CONCLUSIONES</w:t>
      </w:r>
      <w:bookmarkEnd w:id="148"/>
      <w:bookmarkEnd w:id="149"/>
    </w:p>
    <w:p w14:paraId="17E6FF09" w14:textId="77777777" w:rsidR="00E901F9" w:rsidRDefault="00E901F9" w:rsidP="004B6F77">
      <w:pPr>
        <w:jc w:val="both"/>
        <w:rPr>
          <w:sz w:val="24"/>
          <w:szCs w:val="24"/>
        </w:rPr>
      </w:pPr>
      <w:r w:rsidRPr="52B57701">
        <w:rPr>
          <w:sz w:val="24"/>
          <w:szCs w:val="24"/>
        </w:rPr>
        <w:t>Terminada las practicas pre profesionales se llegaron a las siguientes conclusiones:</w:t>
      </w:r>
    </w:p>
    <w:p w14:paraId="13D2B405" w14:textId="2F0E64A3" w:rsidR="00E901F9" w:rsidRDefault="00E901F9" w:rsidP="00AD66DB">
      <w:pPr>
        <w:pStyle w:val="Prrafodelista"/>
        <w:widowControl/>
        <w:numPr>
          <w:ilvl w:val="0"/>
          <w:numId w:val="11"/>
        </w:numPr>
        <w:autoSpaceDE/>
        <w:autoSpaceDN/>
        <w:spacing w:after="160" w:line="259" w:lineRule="auto"/>
        <w:contextualSpacing/>
        <w:jc w:val="both"/>
        <w:rPr>
          <w:sz w:val="24"/>
          <w:szCs w:val="24"/>
        </w:rPr>
      </w:pPr>
      <w:r w:rsidRPr="52B57701">
        <w:rPr>
          <w:sz w:val="24"/>
          <w:szCs w:val="24"/>
        </w:rPr>
        <w:t xml:space="preserve">El crecimiento del código en las aplicaciones cada vez más robustas respecto a procesos hace que se piense en crear procesos independientes pero intercomunicadas entre </w:t>
      </w:r>
      <w:r w:rsidR="006209D7" w:rsidRPr="52B57701">
        <w:rPr>
          <w:sz w:val="24"/>
          <w:szCs w:val="24"/>
        </w:rPr>
        <w:t>sí</w:t>
      </w:r>
      <w:r w:rsidRPr="52B57701">
        <w:rPr>
          <w:sz w:val="24"/>
          <w:szCs w:val="24"/>
        </w:rPr>
        <w:t xml:space="preserve"> mediante un protocolo para el intercambio de datos</w:t>
      </w:r>
    </w:p>
    <w:p w14:paraId="1550DCB1" w14:textId="77777777" w:rsidR="00E901F9" w:rsidRDefault="00E901F9" w:rsidP="00AD66DB">
      <w:pPr>
        <w:pStyle w:val="Prrafodelista"/>
        <w:widowControl/>
        <w:numPr>
          <w:ilvl w:val="0"/>
          <w:numId w:val="11"/>
        </w:numPr>
        <w:autoSpaceDE/>
        <w:autoSpaceDN/>
        <w:spacing w:after="160" w:line="259" w:lineRule="auto"/>
        <w:contextualSpacing/>
        <w:jc w:val="both"/>
        <w:rPr>
          <w:sz w:val="24"/>
          <w:szCs w:val="24"/>
        </w:rPr>
      </w:pPr>
      <w:r w:rsidRPr="52B57701">
        <w:rPr>
          <w:sz w:val="24"/>
          <w:szCs w:val="24"/>
        </w:rPr>
        <w:t>SOA es una arquitectura muy importante aprenderlo porque cada vez más empresas desarrolladoras orientadas al servicio los vienen implementando y engloba protocolos tales como SOAP y API.</w:t>
      </w:r>
    </w:p>
    <w:p w14:paraId="5A2F209B" w14:textId="77777777" w:rsidR="00E901F9" w:rsidRDefault="00E901F9" w:rsidP="00AD66DB">
      <w:pPr>
        <w:pStyle w:val="Prrafodelista"/>
        <w:widowControl/>
        <w:numPr>
          <w:ilvl w:val="0"/>
          <w:numId w:val="11"/>
        </w:numPr>
        <w:autoSpaceDE/>
        <w:autoSpaceDN/>
        <w:spacing w:after="160" w:line="259" w:lineRule="auto"/>
        <w:contextualSpacing/>
        <w:jc w:val="both"/>
        <w:rPr>
          <w:sz w:val="24"/>
          <w:szCs w:val="24"/>
        </w:rPr>
      </w:pPr>
      <w:r w:rsidRPr="52B57701">
        <w:rPr>
          <w:sz w:val="24"/>
          <w:szCs w:val="24"/>
        </w:rPr>
        <w:t>El desarrollo de aplicaciones usando un IDE para plataforma escritorio es relativamente más sencillo en el momento de la fase de diseño porque solo jalas componentes gráficos para armarlos.</w:t>
      </w:r>
    </w:p>
    <w:p w14:paraId="5D02BDE3" w14:textId="7709BA51" w:rsidR="00E901F9" w:rsidRDefault="00E901F9" w:rsidP="00AD66DB">
      <w:pPr>
        <w:pStyle w:val="Prrafodelista"/>
        <w:widowControl/>
        <w:numPr>
          <w:ilvl w:val="0"/>
          <w:numId w:val="11"/>
        </w:numPr>
        <w:autoSpaceDE/>
        <w:autoSpaceDN/>
        <w:spacing w:after="160" w:line="259" w:lineRule="auto"/>
        <w:contextualSpacing/>
        <w:jc w:val="both"/>
        <w:rPr>
          <w:sz w:val="24"/>
          <w:szCs w:val="24"/>
        </w:rPr>
      </w:pPr>
      <w:r w:rsidRPr="52B57701">
        <w:rPr>
          <w:sz w:val="24"/>
          <w:szCs w:val="24"/>
        </w:rPr>
        <w:t xml:space="preserve">El IDE Embarcadero simplifica bastante la comunicación con el gestor de base de datos SQL Server </w:t>
      </w:r>
      <w:r w:rsidR="006209D7" w:rsidRPr="52B57701">
        <w:rPr>
          <w:sz w:val="24"/>
          <w:szCs w:val="24"/>
        </w:rPr>
        <w:t>porque</w:t>
      </w:r>
      <w:r w:rsidRPr="52B57701">
        <w:rPr>
          <w:sz w:val="24"/>
          <w:szCs w:val="24"/>
        </w:rPr>
        <w:t xml:space="preserve"> tiene componentes conocidos como </w:t>
      </w:r>
      <w:proofErr w:type="spellStart"/>
      <w:r w:rsidRPr="52B57701">
        <w:rPr>
          <w:sz w:val="24"/>
          <w:szCs w:val="24"/>
        </w:rPr>
        <w:t>ADO’s</w:t>
      </w:r>
      <w:proofErr w:type="spellEnd"/>
      <w:r w:rsidRPr="52B57701">
        <w:rPr>
          <w:sz w:val="24"/>
          <w:szCs w:val="24"/>
        </w:rPr>
        <w:t xml:space="preserve"> que se comunican directamente con el servidor de datos y realiza o ejecutar consultas en formas muy </w:t>
      </w:r>
      <w:r w:rsidR="006209D7" w:rsidRPr="52B57701">
        <w:rPr>
          <w:sz w:val="24"/>
          <w:szCs w:val="24"/>
        </w:rPr>
        <w:t>rápidas</w:t>
      </w:r>
      <w:r w:rsidRPr="52B57701">
        <w:rPr>
          <w:sz w:val="24"/>
          <w:szCs w:val="24"/>
        </w:rPr>
        <w:t xml:space="preserve"> sin tener que hacer </w:t>
      </w:r>
      <w:r w:rsidR="0013145D" w:rsidRPr="52B57701">
        <w:rPr>
          <w:sz w:val="24"/>
          <w:szCs w:val="24"/>
        </w:rPr>
        <w:t>código</w:t>
      </w:r>
      <w:r w:rsidRPr="52B57701">
        <w:rPr>
          <w:sz w:val="24"/>
          <w:szCs w:val="24"/>
        </w:rPr>
        <w:t>.</w:t>
      </w:r>
    </w:p>
    <w:p w14:paraId="4D3B96AA" w14:textId="77777777" w:rsidR="00E901F9" w:rsidRDefault="00E901F9" w:rsidP="00AD66DB">
      <w:pPr>
        <w:pStyle w:val="Prrafodelista"/>
        <w:widowControl/>
        <w:numPr>
          <w:ilvl w:val="0"/>
          <w:numId w:val="11"/>
        </w:numPr>
        <w:autoSpaceDE/>
        <w:autoSpaceDN/>
        <w:spacing w:after="160" w:line="259" w:lineRule="auto"/>
        <w:contextualSpacing/>
        <w:jc w:val="both"/>
        <w:rPr>
          <w:sz w:val="24"/>
          <w:szCs w:val="24"/>
        </w:rPr>
      </w:pPr>
      <w:r w:rsidRPr="52B57701">
        <w:rPr>
          <w:sz w:val="24"/>
          <w:szCs w:val="24"/>
        </w:rPr>
        <w:t xml:space="preserve">Es un IDE completamente orientada al manejo de objetos que simplifica las tareas. </w:t>
      </w:r>
    </w:p>
    <w:p w14:paraId="020FD280" w14:textId="44B2CF2B" w:rsidR="00E901F9" w:rsidRDefault="00E901F9" w:rsidP="00AD66DB">
      <w:pPr>
        <w:pStyle w:val="Prrafodelista"/>
        <w:widowControl/>
        <w:numPr>
          <w:ilvl w:val="0"/>
          <w:numId w:val="11"/>
        </w:numPr>
        <w:autoSpaceDE/>
        <w:autoSpaceDN/>
        <w:spacing w:after="160" w:line="259" w:lineRule="auto"/>
        <w:contextualSpacing/>
        <w:jc w:val="both"/>
        <w:rPr>
          <w:sz w:val="24"/>
          <w:szCs w:val="24"/>
        </w:rPr>
      </w:pPr>
      <w:r w:rsidRPr="52B57701">
        <w:rPr>
          <w:sz w:val="24"/>
          <w:szCs w:val="24"/>
        </w:rPr>
        <w:t xml:space="preserve">Embarcadero es un IDE que es fuertemente tipificado y estrictamente ordenado que muchas veces dificulta la </w:t>
      </w:r>
      <w:r w:rsidR="0013145D" w:rsidRPr="52B57701">
        <w:rPr>
          <w:sz w:val="24"/>
          <w:szCs w:val="24"/>
        </w:rPr>
        <w:t>programación</w:t>
      </w:r>
      <w:r w:rsidR="006209D7">
        <w:rPr>
          <w:sz w:val="24"/>
          <w:szCs w:val="24"/>
        </w:rPr>
        <w:t xml:space="preserve"> y el </w:t>
      </w:r>
      <w:proofErr w:type="spellStart"/>
      <w:r w:rsidR="006209D7">
        <w:rPr>
          <w:sz w:val="24"/>
          <w:szCs w:val="24"/>
        </w:rPr>
        <w:t>de</w:t>
      </w:r>
      <w:r w:rsidRPr="52B57701">
        <w:rPr>
          <w:sz w:val="24"/>
          <w:szCs w:val="24"/>
        </w:rPr>
        <w:t>bu</w:t>
      </w:r>
      <w:r w:rsidR="006209D7">
        <w:rPr>
          <w:sz w:val="24"/>
          <w:szCs w:val="24"/>
        </w:rPr>
        <w:t>g</w:t>
      </w:r>
      <w:r w:rsidRPr="52B57701">
        <w:rPr>
          <w:sz w:val="24"/>
          <w:szCs w:val="24"/>
        </w:rPr>
        <w:t>geo</w:t>
      </w:r>
      <w:proofErr w:type="spellEnd"/>
      <w:r w:rsidRPr="52B57701">
        <w:rPr>
          <w:sz w:val="24"/>
          <w:szCs w:val="24"/>
        </w:rPr>
        <w:t xml:space="preserve">. Aunque es debatible por que muchos consideran q enseña al programador a seguir un orden; mientras que por el contrario </w:t>
      </w:r>
      <w:r w:rsidR="006209D7" w:rsidRPr="52B57701">
        <w:rPr>
          <w:sz w:val="24"/>
          <w:szCs w:val="24"/>
        </w:rPr>
        <w:t>otros se quejan</w:t>
      </w:r>
      <w:r w:rsidRPr="52B57701">
        <w:rPr>
          <w:sz w:val="24"/>
          <w:szCs w:val="24"/>
        </w:rPr>
        <w:t xml:space="preserve"> de que por el estricto orden que maneja no permite una </w:t>
      </w:r>
      <w:r w:rsidR="0013145D" w:rsidRPr="52B57701">
        <w:rPr>
          <w:sz w:val="24"/>
          <w:szCs w:val="24"/>
        </w:rPr>
        <w:t>programación</w:t>
      </w:r>
      <w:r w:rsidRPr="52B57701">
        <w:rPr>
          <w:sz w:val="24"/>
          <w:szCs w:val="24"/>
        </w:rPr>
        <w:t xml:space="preserve"> acelerada ya que tienen que moverse de una determinada parte del </w:t>
      </w:r>
      <w:r w:rsidR="0013145D" w:rsidRPr="52B57701">
        <w:rPr>
          <w:sz w:val="24"/>
          <w:szCs w:val="24"/>
        </w:rPr>
        <w:t>código</w:t>
      </w:r>
      <w:r w:rsidRPr="52B57701">
        <w:rPr>
          <w:sz w:val="24"/>
          <w:szCs w:val="24"/>
        </w:rPr>
        <w:t xml:space="preserve"> al inicio solo para declarar una </w:t>
      </w:r>
      <w:r w:rsidR="006209D7" w:rsidRPr="52B57701">
        <w:rPr>
          <w:sz w:val="24"/>
          <w:szCs w:val="24"/>
        </w:rPr>
        <w:t>variable</w:t>
      </w:r>
      <w:r w:rsidRPr="52B57701">
        <w:rPr>
          <w:sz w:val="24"/>
          <w:szCs w:val="24"/>
        </w:rPr>
        <w:t xml:space="preserve"> global o al momento de declarar una </w:t>
      </w:r>
      <w:r w:rsidR="006209D7" w:rsidRPr="52B57701">
        <w:rPr>
          <w:sz w:val="24"/>
          <w:szCs w:val="24"/>
        </w:rPr>
        <w:t>función</w:t>
      </w:r>
      <w:r w:rsidRPr="52B57701">
        <w:rPr>
          <w:sz w:val="24"/>
          <w:szCs w:val="24"/>
        </w:rPr>
        <w:t xml:space="preserve"> o procedimiento y si recibe </w:t>
      </w:r>
      <w:r w:rsidR="006209D7" w:rsidRPr="52B57701">
        <w:rPr>
          <w:sz w:val="24"/>
          <w:szCs w:val="24"/>
        </w:rPr>
        <w:t>parámetros</w:t>
      </w:r>
      <w:r w:rsidRPr="52B57701">
        <w:rPr>
          <w:sz w:val="24"/>
          <w:szCs w:val="24"/>
        </w:rPr>
        <w:t xml:space="preserve"> o no y el tipo de </w:t>
      </w:r>
      <w:r w:rsidR="006209D7" w:rsidRPr="52B57701">
        <w:rPr>
          <w:sz w:val="24"/>
          <w:szCs w:val="24"/>
        </w:rPr>
        <w:t>parámetro</w:t>
      </w:r>
      <w:r w:rsidRPr="52B57701">
        <w:rPr>
          <w:sz w:val="24"/>
          <w:szCs w:val="24"/>
        </w:rPr>
        <w:t xml:space="preserve"> que recibe en caso que </w:t>
      </w:r>
      <w:r w:rsidR="006209D7" w:rsidRPr="52B57701">
        <w:rPr>
          <w:sz w:val="24"/>
          <w:szCs w:val="24"/>
        </w:rPr>
        <w:t>así</w:t>
      </w:r>
      <w:r w:rsidRPr="52B57701">
        <w:rPr>
          <w:sz w:val="24"/>
          <w:szCs w:val="24"/>
        </w:rPr>
        <w:t xml:space="preserve"> fuere.</w:t>
      </w:r>
    </w:p>
    <w:p w14:paraId="340B2AB4" w14:textId="6B57B57E" w:rsidR="00E901F9" w:rsidRDefault="00E901F9" w:rsidP="00AD66DB">
      <w:pPr>
        <w:pStyle w:val="Prrafodelista"/>
        <w:widowControl/>
        <w:numPr>
          <w:ilvl w:val="0"/>
          <w:numId w:val="11"/>
        </w:numPr>
        <w:autoSpaceDE/>
        <w:autoSpaceDN/>
        <w:spacing w:after="160" w:line="259" w:lineRule="auto"/>
        <w:contextualSpacing/>
        <w:jc w:val="both"/>
        <w:rPr>
          <w:sz w:val="24"/>
          <w:szCs w:val="24"/>
        </w:rPr>
      </w:pPr>
      <w:r w:rsidRPr="52B57701">
        <w:rPr>
          <w:sz w:val="24"/>
          <w:szCs w:val="24"/>
        </w:rPr>
        <w:t xml:space="preserve">El IDE Embarcadero en la </w:t>
      </w:r>
      <w:r w:rsidR="006209D7" w:rsidRPr="52B57701">
        <w:rPr>
          <w:sz w:val="24"/>
          <w:szCs w:val="24"/>
        </w:rPr>
        <w:t>versión</w:t>
      </w:r>
      <w:r w:rsidRPr="52B57701">
        <w:rPr>
          <w:sz w:val="24"/>
          <w:szCs w:val="24"/>
        </w:rPr>
        <w:t xml:space="preserve"> que se </w:t>
      </w:r>
      <w:r w:rsidR="006209D7" w:rsidRPr="52B57701">
        <w:rPr>
          <w:sz w:val="24"/>
          <w:szCs w:val="24"/>
        </w:rPr>
        <w:t>desarrolló</w:t>
      </w:r>
      <w:r w:rsidRPr="52B57701">
        <w:rPr>
          <w:sz w:val="24"/>
          <w:szCs w:val="24"/>
        </w:rPr>
        <w:t xml:space="preserve"> no es muy apto para el desarrollo de nuevas aplicaciones modernas </w:t>
      </w:r>
      <w:proofErr w:type="spellStart"/>
      <w:r w:rsidRPr="52B57701">
        <w:rPr>
          <w:sz w:val="24"/>
          <w:szCs w:val="24"/>
        </w:rPr>
        <w:t>por que</w:t>
      </w:r>
      <w:proofErr w:type="spellEnd"/>
      <w:r w:rsidRPr="52B57701">
        <w:rPr>
          <w:sz w:val="24"/>
          <w:szCs w:val="24"/>
        </w:rPr>
        <w:t xml:space="preserve"> no cuenta con muchas </w:t>
      </w:r>
      <w:r w:rsidR="006209D7" w:rsidRPr="52B57701">
        <w:rPr>
          <w:sz w:val="24"/>
          <w:szCs w:val="24"/>
        </w:rPr>
        <w:t>librerías</w:t>
      </w:r>
      <w:r w:rsidRPr="52B57701">
        <w:rPr>
          <w:sz w:val="24"/>
          <w:szCs w:val="24"/>
        </w:rPr>
        <w:t xml:space="preserve"> que simplifican el desarrollo tales como </w:t>
      </w:r>
      <w:proofErr w:type="spellStart"/>
      <w:r w:rsidRPr="52B57701">
        <w:rPr>
          <w:sz w:val="24"/>
          <w:szCs w:val="24"/>
        </w:rPr>
        <w:t>splitear</w:t>
      </w:r>
      <w:proofErr w:type="spellEnd"/>
      <w:r w:rsidRPr="52B57701">
        <w:rPr>
          <w:sz w:val="24"/>
          <w:szCs w:val="24"/>
        </w:rPr>
        <w:t xml:space="preserve"> una cadena, para cambiar una variable del tipo </w:t>
      </w:r>
      <w:r w:rsidR="006209D7" w:rsidRPr="52B57701">
        <w:rPr>
          <w:sz w:val="24"/>
          <w:szCs w:val="24"/>
        </w:rPr>
        <w:t>numérico</w:t>
      </w:r>
      <w:r w:rsidRPr="52B57701">
        <w:rPr>
          <w:sz w:val="24"/>
          <w:szCs w:val="24"/>
        </w:rPr>
        <w:t xml:space="preserve"> a una de tipo string se tiene que hacer un parseo; mientras que en otros lenguajes modernos el parseo es </w:t>
      </w:r>
      <w:r w:rsidR="006209D7" w:rsidRPr="52B57701">
        <w:rPr>
          <w:sz w:val="24"/>
          <w:szCs w:val="24"/>
        </w:rPr>
        <w:t>implícito</w:t>
      </w:r>
      <w:r w:rsidRPr="52B57701">
        <w:rPr>
          <w:sz w:val="24"/>
          <w:szCs w:val="24"/>
        </w:rPr>
        <w:t>.</w:t>
      </w:r>
    </w:p>
    <w:p w14:paraId="2B7209B2" w14:textId="1CD0F615" w:rsidR="00E901F9" w:rsidRDefault="00E901F9" w:rsidP="00AD66DB">
      <w:pPr>
        <w:pStyle w:val="Prrafodelista"/>
        <w:widowControl/>
        <w:numPr>
          <w:ilvl w:val="0"/>
          <w:numId w:val="11"/>
        </w:numPr>
        <w:autoSpaceDE/>
        <w:autoSpaceDN/>
        <w:spacing w:after="160" w:line="259" w:lineRule="auto"/>
        <w:contextualSpacing/>
        <w:jc w:val="both"/>
        <w:rPr>
          <w:sz w:val="24"/>
          <w:szCs w:val="24"/>
        </w:rPr>
      </w:pPr>
      <w:r w:rsidRPr="52B57701">
        <w:rPr>
          <w:sz w:val="24"/>
          <w:szCs w:val="24"/>
        </w:rPr>
        <w:t xml:space="preserve">El lenguaje DELPHI usado no tiene amplio soporte para hacer </w:t>
      </w:r>
      <w:proofErr w:type="spellStart"/>
      <w:r w:rsidR="006209D7" w:rsidRPr="52B57701">
        <w:rPr>
          <w:sz w:val="24"/>
          <w:szCs w:val="24"/>
        </w:rPr>
        <w:t>Scraping</w:t>
      </w:r>
      <w:proofErr w:type="spellEnd"/>
      <w:r w:rsidRPr="52B57701">
        <w:rPr>
          <w:sz w:val="24"/>
          <w:szCs w:val="24"/>
        </w:rPr>
        <w:t xml:space="preserve"> web como lo tiene lenguajes tales como java, </w:t>
      </w:r>
      <w:r w:rsidR="006209D7" w:rsidRPr="52B57701">
        <w:rPr>
          <w:sz w:val="24"/>
          <w:szCs w:val="24"/>
        </w:rPr>
        <w:t>Python</w:t>
      </w:r>
      <w:r w:rsidRPr="52B57701">
        <w:rPr>
          <w:sz w:val="24"/>
          <w:szCs w:val="24"/>
        </w:rPr>
        <w:t>, C#, etc.</w:t>
      </w:r>
    </w:p>
    <w:p w14:paraId="50EAB506" w14:textId="22791F40" w:rsidR="00E901F9" w:rsidRDefault="00E901F9" w:rsidP="00AD66DB">
      <w:pPr>
        <w:pStyle w:val="Prrafodelista"/>
        <w:widowControl/>
        <w:numPr>
          <w:ilvl w:val="0"/>
          <w:numId w:val="11"/>
        </w:numPr>
        <w:autoSpaceDE/>
        <w:autoSpaceDN/>
        <w:spacing w:after="160" w:line="259" w:lineRule="auto"/>
        <w:contextualSpacing/>
        <w:jc w:val="both"/>
        <w:rPr>
          <w:sz w:val="24"/>
          <w:szCs w:val="24"/>
        </w:rPr>
      </w:pPr>
      <w:r w:rsidRPr="52B57701">
        <w:rPr>
          <w:sz w:val="24"/>
          <w:szCs w:val="24"/>
        </w:rPr>
        <w:t xml:space="preserve">El </w:t>
      </w:r>
      <w:r w:rsidR="006209D7" w:rsidRPr="52B57701">
        <w:rPr>
          <w:sz w:val="24"/>
          <w:szCs w:val="24"/>
        </w:rPr>
        <w:t>análisis</w:t>
      </w:r>
      <w:r w:rsidRPr="52B57701">
        <w:rPr>
          <w:sz w:val="24"/>
          <w:szCs w:val="24"/>
        </w:rPr>
        <w:t xml:space="preserve"> de requerimiento es </w:t>
      </w:r>
      <w:r w:rsidR="006209D7" w:rsidRPr="52B57701">
        <w:rPr>
          <w:sz w:val="24"/>
          <w:szCs w:val="24"/>
        </w:rPr>
        <w:t>fundamental</w:t>
      </w:r>
      <w:r w:rsidRPr="52B57701">
        <w:rPr>
          <w:sz w:val="24"/>
          <w:szCs w:val="24"/>
        </w:rPr>
        <w:t xml:space="preserve"> </w:t>
      </w:r>
      <w:r w:rsidR="006209D7" w:rsidRPr="52B57701">
        <w:rPr>
          <w:sz w:val="24"/>
          <w:szCs w:val="24"/>
        </w:rPr>
        <w:t>para el</w:t>
      </w:r>
      <w:r w:rsidRPr="52B57701">
        <w:rPr>
          <w:sz w:val="24"/>
          <w:szCs w:val="24"/>
        </w:rPr>
        <w:t xml:space="preserve"> desarrollo de un sistema, ayuda a tener claro lo que se debe implementar y los </w:t>
      </w:r>
      <w:r w:rsidR="006209D7" w:rsidRPr="52B57701">
        <w:rPr>
          <w:sz w:val="24"/>
          <w:szCs w:val="24"/>
        </w:rPr>
        <w:t>módulos</w:t>
      </w:r>
      <w:r w:rsidRPr="52B57701">
        <w:rPr>
          <w:sz w:val="24"/>
          <w:szCs w:val="24"/>
        </w:rPr>
        <w:t xml:space="preserve"> que se debe tener el sistema.</w:t>
      </w:r>
    </w:p>
    <w:p w14:paraId="572F8C55" w14:textId="72488A93" w:rsidR="00E901F9" w:rsidRDefault="00E901F9" w:rsidP="00AD66DB">
      <w:pPr>
        <w:pStyle w:val="Prrafodelista"/>
        <w:widowControl/>
        <w:numPr>
          <w:ilvl w:val="0"/>
          <w:numId w:val="11"/>
        </w:numPr>
        <w:autoSpaceDE/>
        <w:autoSpaceDN/>
        <w:spacing w:after="160" w:line="259" w:lineRule="auto"/>
        <w:contextualSpacing/>
        <w:jc w:val="both"/>
        <w:rPr>
          <w:sz w:val="24"/>
          <w:szCs w:val="24"/>
        </w:rPr>
      </w:pPr>
      <w:r w:rsidRPr="52B57701">
        <w:rPr>
          <w:sz w:val="24"/>
          <w:szCs w:val="24"/>
        </w:rPr>
        <w:t xml:space="preserve">El </w:t>
      </w:r>
      <w:r w:rsidR="006209D7" w:rsidRPr="52B57701">
        <w:rPr>
          <w:sz w:val="24"/>
          <w:szCs w:val="24"/>
        </w:rPr>
        <w:t>exponer el</w:t>
      </w:r>
      <w:r w:rsidRPr="52B57701">
        <w:rPr>
          <w:sz w:val="24"/>
          <w:szCs w:val="24"/>
        </w:rPr>
        <w:t xml:space="preserve"> </w:t>
      </w:r>
      <w:r w:rsidR="006209D7" w:rsidRPr="52B57701">
        <w:rPr>
          <w:sz w:val="24"/>
          <w:szCs w:val="24"/>
        </w:rPr>
        <w:t>análisis</w:t>
      </w:r>
      <w:r w:rsidRPr="52B57701">
        <w:rPr>
          <w:sz w:val="24"/>
          <w:szCs w:val="24"/>
        </w:rPr>
        <w:t xml:space="preserve"> de requerimientos frente a todos los compañeros es muy productivo ya que todos opinan y ayudan a mejorar dicho </w:t>
      </w:r>
      <w:r w:rsidR="006209D7" w:rsidRPr="52B57701">
        <w:rPr>
          <w:sz w:val="24"/>
          <w:szCs w:val="24"/>
        </w:rPr>
        <w:t>análisis</w:t>
      </w:r>
      <w:r w:rsidRPr="52B57701">
        <w:rPr>
          <w:sz w:val="24"/>
          <w:szCs w:val="24"/>
        </w:rPr>
        <w:t>.</w:t>
      </w:r>
    </w:p>
    <w:p w14:paraId="56277AF6" w14:textId="0F409A82" w:rsidR="00E901F9" w:rsidRDefault="00E901F9" w:rsidP="00AD66DB">
      <w:pPr>
        <w:pStyle w:val="Prrafodelista"/>
        <w:widowControl/>
        <w:numPr>
          <w:ilvl w:val="0"/>
          <w:numId w:val="11"/>
        </w:numPr>
        <w:autoSpaceDE/>
        <w:autoSpaceDN/>
        <w:spacing w:after="160" w:line="259" w:lineRule="auto"/>
        <w:contextualSpacing/>
        <w:jc w:val="both"/>
        <w:rPr>
          <w:sz w:val="24"/>
          <w:szCs w:val="24"/>
        </w:rPr>
      </w:pPr>
      <w:r w:rsidRPr="52B57701">
        <w:rPr>
          <w:sz w:val="24"/>
          <w:szCs w:val="24"/>
        </w:rPr>
        <w:t xml:space="preserve">Para poder realizar un sistema de </w:t>
      </w:r>
      <w:r w:rsidR="006209D7" w:rsidRPr="52B57701">
        <w:rPr>
          <w:sz w:val="24"/>
          <w:szCs w:val="24"/>
        </w:rPr>
        <w:t>administración</w:t>
      </w:r>
      <w:r w:rsidRPr="52B57701">
        <w:rPr>
          <w:sz w:val="24"/>
          <w:szCs w:val="24"/>
        </w:rPr>
        <w:t xml:space="preserve"> contable, se necesita siempre estar acompañada durante todo el proceso por un o una especialista en la rama (contador(a)).</w:t>
      </w:r>
    </w:p>
    <w:p w14:paraId="43A5004A" w14:textId="72D45731" w:rsidR="00E901F9" w:rsidRDefault="00E901F9" w:rsidP="00AD66DB">
      <w:pPr>
        <w:pStyle w:val="Prrafodelista"/>
        <w:widowControl/>
        <w:numPr>
          <w:ilvl w:val="0"/>
          <w:numId w:val="11"/>
        </w:numPr>
        <w:autoSpaceDE/>
        <w:autoSpaceDN/>
        <w:spacing w:after="160" w:line="259" w:lineRule="auto"/>
        <w:contextualSpacing/>
        <w:jc w:val="both"/>
        <w:rPr>
          <w:sz w:val="24"/>
          <w:szCs w:val="24"/>
        </w:rPr>
      </w:pPr>
      <w:r w:rsidRPr="52B57701">
        <w:rPr>
          <w:sz w:val="24"/>
          <w:szCs w:val="24"/>
        </w:rPr>
        <w:t xml:space="preserve">La suite de </w:t>
      </w:r>
      <w:r w:rsidR="00280F89" w:rsidRPr="52B57701">
        <w:rPr>
          <w:sz w:val="24"/>
          <w:szCs w:val="24"/>
        </w:rPr>
        <w:t>Google</w:t>
      </w:r>
      <w:r w:rsidRPr="52B57701">
        <w:rPr>
          <w:sz w:val="24"/>
          <w:szCs w:val="24"/>
        </w:rPr>
        <w:t xml:space="preserve"> otorga un sinfín de productos que ayuda enorme</w:t>
      </w:r>
      <w:r w:rsidR="006209D7">
        <w:rPr>
          <w:sz w:val="24"/>
          <w:szCs w:val="24"/>
        </w:rPr>
        <w:t>me</w:t>
      </w:r>
      <w:r w:rsidRPr="52B57701">
        <w:rPr>
          <w:sz w:val="24"/>
          <w:szCs w:val="24"/>
        </w:rPr>
        <w:t xml:space="preserve">nte para armar un sistema </w:t>
      </w:r>
      <w:r w:rsidR="006209D7" w:rsidRPr="52B57701">
        <w:rPr>
          <w:sz w:val="24"/>
          <w:szCs w:val="24"/>
        </w:rPr>
        <w:t>informático</w:t>
      </w:r>
      <w:r w:rsidRPr="52B57701">
        <w:rPr>
          <w:sz w:val="24"/>
          <w:szCs w:val="24"/>
        </w:rPr>
        <w:t xml:space="preserve"> robusto y seguro. Lo malo es que sus tutoriales sobre el manejo de sus </w:t>
      </w:r>
      <w:proofErr w:type="spellStart"/>
      <w:r w:rsidRPr="52B57701">
        <w:rPr>
          <w:sz w:val="24"/>
          <w:szCs w:val="24"/>
        </w:rPr>
        <w:t>apis</w:t>
      </w:r>
      <w:proofErr w:type="spellEnd"/>
      <w:r w:rsidRPr="52B57701">
        <w:rPr>
          <w:sz w:val="24"/>
          <w:szCs w:val="24"/>
        </w:rPr>
        <w:t xml:space="preserve"> son muy antiguos. y no compatibles con las nuevas versiones emitidas por la empresa.</w:t>
      </w:r>
    </w:p>
    <w:p w14:paraId="21CD8982" w14:textId="63D1BE47" w:rsidR="00E901F9" w:rsidRPr="00DB0131" w:rsidRDefault="00E901F9" w:rsidP="00AD66DB">
      <w:pPr>
        <w:pStyle w:val="Prrafodelista"/>
        <w:widowControl/>
        <w:numPr>
          <w:ilvl w:val="0"/>
          <w:numId w:val="11"/>
        </w:numPr>
        <w:autoSpaceDE/>
        <w:autoSpaceDN/>
        <w:spacing w:after="160" w:line="259" w:lineRule="auto"/>
        <w:contextualSpacing/>
        <w:jc w:val="both"/>
        <w:rPr>
          <w:sz w:val="24"/>
          <w:szCs w:val="24"/>
        </w:rPr>
      </w:pPr>
      <w:r w:rsidRPr="52B57701">
        <w:rPr>
          <w:sz w:val="24"/>
          <w:szCs w:val="24"/>
        </w:rPr>
        <w:t xml:space="preserve">SUNAT </w:t>
      </w:r>
      <w:r w:rsidR="006209D7">
        <w:rPr>
          <w:sz w:val="24"/>
          <w:szCs w:val="24"/>
        </w:rPr>
        <w:t xml:space="preserve">tiene una </w:t>
      </w:r>
      <w:r w:rsidR="00280F89">
        <w:rPr>
          <w:sz w:val="24"/>
          <w:szCs w:val="24"/>
        </w:rPr>
        <w:t>política</w:t>
      </w:r>
      <w:r w:rsidR="006209D7">
        <w:rPr>
          <w:sz w:val="24"/>
          <w:szCs w:val="24"/>
        </w:rPr>
        <w:t xml:space="preserve"> de declaració</w:t>
      </w:r>
      <w:r w:rsidRPr="52B57701">
        <w:rPr>
          <w:sz w:val="24"/>
          <w:szCs w:val="24"/>
        </w:rPr>
        <w:t xml:space="preserve">n de tributos algo equivocada que consiste que un contribuyente tenga que pagar para poder rendir sus ingresos; figura que se demuestra cuando obliga a contratar a una OSE para su </w:t>
      </w:r>
      <w:r w:rsidR="00280F89" w:rsidRPr="52B57701">
        <w:rPr>
          <w:sz w:val="24"/>
          <w:szCs w:val="24"/>
        </w:rPr>
        <w:t>emisión</w:t>
      </w:r>
      <w:r w:rsidRPr="52B57701">
        <w:rPr>
          <w:sz w:val="24"/>
          <w:szCs w:val="24"/>
        </w:rPr>
        <w:t xml:space="preserve"> de comprobantes. Por lo que fue demandada por </w:t>
      </w:r>
      <w:r w:rsidR="006209D7" w:rsidRPr="52B57701">
        <w:rPr>
          <w:sz w:val="24"/>
          <w:szCs w:val="24"/>
        </w:rPr>
        <w:t>inconstitucionalidad</w:t>
      </w:r>
      <w:r w:rsidRPr="52B57701">
        <w:rPr>
          <w:sz w:val="24"/>
          <w:szCs w:val="24"/>
        </w:rPr>
        <w:t>.</w:t>
      </w:r>
    </w:p>
    <w:p w14:paraId="53BDB9B4" w14:textId="77777777" w:rsidR="00E901F9" w:rsidRPr="00E901F9" w:rsidRDefault="00E901F9" w:rsidP="00DB0131">
      <w:pPr>
        <w:pStyle w:val="Normaldocumento"/>
        <w:rPr>
          <w:szCs w:val="24"/>
          <w:lang w:val="es-PE"/>
        </w:rPr>
        <w:sectPr w:rsidR="00E901F9" w:rsidRPr="00E901F9" w:rsidSect="004B6F77">
          <w:headerReference w:type="default" r:id="rId78"/>
          <w:footerReference w:type="default" r:id="rId79"/>
          <w:pgSz w:w="11910" w:h="16840"/>
          <w:pgMar w:top="851" w:right="1418" w:bottom="1135" w:left="1418" w:header="850" w:footer="1003" w:gutter="0"/>
          <w:cols w:space="720"/>
          <w:docGrid w:linePitch="299"/>
        </w:sectPr>
      </w:pPr>
    </w:p>
    <w:p w14:paraId="2E48888D" w14:textId="6082D376" w:rsidR="005C7B51" w:rsidRPr="00516CF4" w:rsidRDefault="00011E99" w:rsidP="004A5F0F">
      <w:pPr>
        <w:pStyle w:val="Ttulo1"/>
        <w:ind w:left="432" w:hanging="432"/>
      </w:pPr>
      <w:bookmarkStart w:id="150" w:name="_Toc57658811"/>
      <w:r>
        <w:lastRenderedPageBreak/>
        <w:t>REC</w:t>
      </w:r>
      <w:r w:rsidR="005C7B51" w:rsidRPr="00516CF4">
        <w:t>OMENDACIONES</w:t>
      </w:r>
      <w:bookmarkEnd w:id="150"/>
    </w:p>
    <w:p w14:paraId="3DD49288" w14:textId="42A07E0A" w:rsidR="00DB0131" w:rsidRDefault="00DB0131" w:rsidP="00AD66DB">
      <w:pPr>
        <w:pStyle w:val="Estilo1normalce"/>
        <w:numPr>
          <w:ilvl w:val="0"/>
          <w:numId w:val="27"/>
        </w:numPr>
        <w:ind w:left="1134" w:hanging="567"/>
        <w:rPr>
          <w:b/>
          <w:bCs/>
        </w:rPr>
      </w:pPr>
      <w:r w:rsidRPr="52B57701">
        <w:t xml:space="preserve">Es recomendable usar lenguajes de </w:t>
      </w:r>
      <w:r w:rsidR="0013145D" w:rsidRPr="52B57701">
        <w:t>programación</w:t>
      </w:r>
      <w:r w:rsidRPr="52B57701">
        <w:t xml:space="preserve"> web y plataformas de la misma cuando se trata de servicios alojados en internet. Por velocidad y muchas herramientas, </w:t>
      </w:r>
      <w:r w:rsidR="0013145D" w:rsidRPr="52B57701">
        <w:t>librerías</w:t>
      </w:r>
      <w:r w:rsidRPr="52B57701">
        <w:t xml:space="preserve"> y </w:t>
      </w:r>
      <w:proofErr w:type="spellStart"/>
      <w:r w:rsidRPr="52B57701">
        <w:t>frameworks</w:t>
      </w:r>
      <w:proofErr w:type="spellEnd"/>
      <w:r w:rsidRPr="52B57701">
        <w:t xml:space="preserve"> que existe para varios lenguajes.</w:t>
      </w:r>
    </w:p>
    <w:p w14:paraId="1F0641CD" w14:textId="36A912A8" w:rsidR="00DB0131" w:rsidRDefault="00DB0131" w:rsidP="00AD66DB">
      <w:pPr>
        <w:pStyle w:val="Estilo1normalce"/>
        <w:numPr>
          <w:ilvl w:val="0"/>
          <w:numId w:val="27"/>
        </w:numPr>
        <w:ind w:left="1134" w:hanging="567"/>
        <w:rPr>
          <w:b/>
          <w:bCs/>
        </w:rPr>
      </w:pPr>
      <w:r w:rsidRPr="52B57701">
        <w:t xml:space="preserve">Para realiza sistemas grandes en plataforma web es necesario usar </w:t>
      </w:r>
      <w:proofErr w:type="spellStart"/>
      <w:r w:rsidRPr="52B57701">
        <w:t>IDE’s</w:t>
      </w:r>
      <w:proofErr w:type="spellEnd"/>
      <w:r w:rsidRPr="52B57701">
        <w:t xml:space="preserve"> especializados para este </w:t>
      </w:r>
      <w:r w:rsidR="0013145D" w:rsidRPr="52B57701">
        <w:t>propósito</w:t>
      </w:r>
      <w:r w:rsidRPr="52B57701">
        <w:t xml:space="preserve">, por que usar un editor de texto queda pequeño para este </w:t>
      </w:r>
      <w:r w:rsidR="0013145D" w:rsidRPr="52B57701">
        <w:t>propósito</w:t>
      </w:r>
      <w:r w:rsidRPr="52B57701">
        <w:t>.</w:t>
      </w:r>
    </w:p>
    <w:p w14:paraId="4E171982" w14:textId="47C1B95A" w:rsidR="00DB0131" w:rsidRDefault="00DB0131" w:rsidP="00AD66DB">
      <w:pPr>
        <w:pStyle w:val="Estilo1normalce"/>
        <w:numPr>
          <w:ilvl w:val="0"/>
          <w:numId w:val="27"/>
        </w:numPr>
        <w:ind w:left="1134" w:hanging="567"/>
        <w:rPr>
          <w:b/>
          <w:bCs/>
        </w:rPr>
      </w:pPr>
      <w:r w:rsidRPr="52B57701">
        <w:t xml:space="preserve">En el mercado existen </w:t>
      </w:r>
      <w:r w:rsidR="0013145D" w:rsidRPr="52B57701">
        <w:t>muchos lenguajes</w:t>
      </w:r>
      <w:r w:rsidRPr="52B57701">
        <w:t xml:space="preserve"> de </w:t>
      </w:r>
      <w:r w:rsidR="0013145D" w:rsidRPr="52B57701">
        <w:t>programación</w:t>
      </w:r>
      <w:r w:rsidRPr="52B57701">
        <w:t xml:space="preserve"> para plataforma web y aprenderlos todos para determinado modelo de </w:t>
      </w:r>
      <w:r w:rsidR="0013145D" w:rsidRPr="52B57701">
        <w:t>creación</w:t>
      </w:r>
      <w:r w:rsidRPr="52B57701">
        <w:t xml:space="preserve"> del sistema de </w:t>
      </w:r>
      <w:r w:rsidR="0013145D" w:rsidRPr="52B57701">
        <w:t>información (</w:t>
      </w:r>
      <w:r w:rsidRPr="52B57701">
        <w:t xml:space="preserve">front-end o back-end), es complicado lo que se recomienda es usar la base de esos </w:t>
      </w:r>
      <w:proofErr w:type="spellStart"/>
      <w:r w:rsidRPr="52B57701">
        <w:t>frameworks</w:t>
      </w:r>
      <w:proofErr w:type="spellEnd"/>
      <w:r w:rsidRPr="52B57701">
        <w:t xml:space="preserve">. Por </w:t>
      </w:r>
      <w:r w:rsidR="0013145D" w:rsidRPr="52B57701">
        <w:t>ejemplo,</w:t>
      </w:r>
      <w:r w:rsidRPr="52B57701">
        <w:t xml:space="preserve"> si uno quiere aprender </w:t>
      </w:r>
      <w:r w:rsidR="0013145D">
        <w:t>L</w:t>
      </w:r>
      <w:r w:rsidRPr="52B57701">
        <w:t xml:space="preserve">aravel se recomienda empezar con </w:t>
      </w:r>
      <w:del w:id="151" w:author="CESIA" w:date="2019-12-23T15:44:00Z">
        <w:r w:rsidR="0013145D" w:rsidRPr="52B57701" w:rsidDel="006209D7">
          <w:delText>PHP</w:delText>
        </w:r>
      </w:del>
      <w:ins w:id="152" w:author="CESIA" w:date="2019-12-23T15:44:00Z">
        <w:r w:rsidR="006209D7">
          <w:t>PHP</w:t>
        </w:r>
      </w:ins>
      <w:r w:rsidR="0013145D" w:rsidRPr="52B57701">
        <w:t>.</w:t>
      </w:r>
      <w:r w:rsidRPr="52B57701">
        <w:t xml:space="preserve"> Y una vez aprendido todos los </w:t>
      </w:r>
      <w:r w:rsidR="0013145D" w:rsidRPr="52B57701">
        <w:t>demás</w:t>
      </w:r>
      <w:r w:rsidRPr="52B57701">
        <w:t xml:space="preserve"> </w:t>
      </w:r>
      <w:proofErr w:type="spellStart"/>
      <w:r w:rsidRPr="52B57701">
        <w:t>frameworks</w:t>
      </w:r>
      <w:proofErr w:type="spellEnd"/>
      <w:r w:rsidRPr="52B57701">
        <w:t xml:space="preserve"> derivados de este </w:t>
      </w:r>
      <w:r w:rsidR="0013145D" w:rsidRPr="52B57701">
        <w:t>serán</w:t>
      </w:r>
      <w:r w:rsidRPr="52B57701">
        <w:t xml:space="preserve"> </w:t>
      </w:r>
      <w:r w:rsidR="0013145D" w:rsidRPr="52B57701">
        <w:t>más</w:t>
      </w:r>
      <w:r w:rsidRPr="52B57701">
        <w:t xml:space="preserve"> </w:t>
      </w:r>
      <w:r w:rsidR="0013145D" w:rsidRPr="52B57701">
        <w:t>rápidos</w:t>
      </w:r>
      <w:r w:rsidRPr="52B57701">
        <w:t xml:space="preserve"> de aprender, incrementado </w:t>
      </w:r>
      <w:r w:rsidR="0013145D" w:rsidRPr="52B57701">
        <w:t>rápidamente</w:t>
      </w:r>
      <w:r w:rsidRPr="52B57701">
        <w:t xml:space="preserve"> la curva de aprendizaje</w:t>
      </w:r>
    </w:p>
    <w:p w14:paraId="673A675E" w14:textId="5DF2283B" w:rsidR="00DB0131" w:rsidRDefault="00DB0131" w:rsidP="00AD66DB">
      <w:pPr>
        <w:pStyle w:val="Estilo1normalce"/>
        <w:numPr>
          <w:ilvl w:val="0"/>
          <w:numId w:val="27"/>
        </w:numPr>
        <w:ind w:left="1134" w:hanging="567"/>
        <w:rPr>
          <w:b/>
          <w:bCs/>
        </w:rPr>
      </w:pPr>
      <w:r w:rsidRPr="52B57701">
        <w:t xml:space="preserve">Se recomienda cambiar el lenguaje de </w:t>
      </w:r>
      <w:r w:rsidR="0013145D" w:rsidRPr="52B57701">
        <w:t>programación</w:t>
      </w:r>
      <w:r w:rsidRPr="52B57701">
        <w:t xml:space="preserve"> de todos los sistemas de </w:t>
      </w:r>
      <w:r w:rsidR="0013145D" w:rsidRPr="52B57701">
        <w:t>información</w:t>
      </w:r>
      <w:r w:rsidRPr="52B57701">
        <w:t xml:space="preserve"> desarrollados por la empresa. Ya que con el tiempo </w:t>
      </w:r>
      <w:r w:rsidR="0013145D" w:rsidRPr="52B57701">
        <w:t>será</w:t>
      </w:r>
      <w:r w:rsidRPr="52B57701">
        <w:t xml:space="preserve"> </w:t>
      </w:r>
      <w:r w:rsidR="0013145D" w:rsidRPr="52B57701">
        <w:t>difícil</w:t>
      </w:r>
      <w:r w:rsidRPr="52B57701">
        <w:t xml:space="preserve"> darle soporte por dos motivos por lo</w:t>
      </w:r>
      <w:r w:rsidR="0013145D">
        <w:t xml:space="preserve"> obsoleto de sus lenguajes y por</w:t>
      </w:r>
      <w:r w:rsidRPr="52B57701">
        <w:t>que no existen muchas personas que conozcan el lenguaje para darle soporte a sus sistemas.</w:t>
      </w:r>
    </w:p>
    <w:p w14:paraId="469C6481" w14:textId="77777777" w:rsidR="00DB0131" w:rsidRDefault="00DB0131" w:rsidP="00AD66DB">
      <w:pPr>
        <w:pStyle w:val="Estilo1normalce"/>
        <w:numPr>
          <w:ilvl w:val="0"/>
          <w:numId w:val="27"/>
        </w:numPr>
        <w:ind w:left="1134" w:hanging="567"/>
      </w:pPr>
      <w:r w:rsidRPr="52B57701">
        <w:t>Aplicar una arquitectura SOA a todos sus sistemas seria optimo, para crear sistemas más integrados, más pequeños y fácil de dar mantenimiento.</w:t>
      </w:r>
    </w:p>
    <w:p w14:paraId="634312C8" w14:textId="77777777" w:rsidR="005C7B51" w:rsidRPr="00BA4DE2" w:rsidRDefault="005C7B51" w:rsidP="00BA4DE2">
      <w:pPr>
        <w:pStyle w:val="Sangradetextonormal"/>
        <w:spacing w:line="360" w:lineRule="auto"/>
        <w:jc w:val="both"/>
        <w:rPr>
          <w:sz w:val="24"/>
          <w:szCs w:val="24"/>
        </w:rPr>
        <w:sectPr w:rsidR="005C7B51" w:rsidRPr="00BA4DE2" w:rsidSect="005631D2">
          <w:headerReference w:type="default" r:id="rId80"/>
          <w:footerReference w:type="default" r:id="rId81"/>
          <w:pgSz w:w="11910" w:h="16840"/>
          <w:pgMar w:top="1418" w:right="1418" w:bottom="1418" w:left="1418" w:header="850" w:footer="1003" w:gutter="0"/>
          <w:cols w:space="720"/>
          <w:docGrid w:linePitch="299"/>
        </w:sectPr>
      </w:pPr>
    </w:p>
    <w:p w14:paraId="1F347320" w14:textId="4B4C541D" w:rsidR="005C7B51" w:rsidRPr="00AD4482" w:rsidRDefault="005C7B51" w:rsidP="00133619">
      <w:pPr>
        <w:pStyle w:val="Ttulo1"/>
      </w:pPr>
      <w:bookmarkStart w:id="153" w:name="_Toc57658812"/>
      <w:r w:rsidRPr="00AD4482">
        <w:lastRenderedPageBreak/>
        <w:t>BIBLIOGRAFÍA</w:t>
      </w:r>
      <w:bookmarkEnd w:id="153"/>
    </w:p>
    <w:sdt>
      <w:sdtPr>
        <w:rPr>
          <w:szCs w:val="24"/>
        </w:rPr>
        <w:id w:val="2005314194"/>
        <w:docPartObj>
          <w:docPartGallery w:val="Bibliographies"/>
          <w:docPartUnique/>
        </w:docPartObj>
      </w:sdtPr>
      <w:sdtContent>
        <w:sdt>
          <w:sdtPr>
            <w:rPr>
              <w:sz w:val="22"/>
              <w:szCs w:val="24"/>
            </w:rPr>
            <w:id w:val="111145805"/>
            <w:bibliography/>
          </w:sdtPr>
          <w:sdtEndPr>
            <w:rPr>
              <w:sz w:val="24"/>
            </w:rPr>
          </w:sdtEndPr>
          <w:sdtContent>
            <w:p w14:paraId="2DD04B76" w14:textId="1D3A4713" w:rsidR="00757EB3" w:rsidRDefault="00D87F56" w:rsidP="00757EB3">
              <w:pPr>
                <w:pStyle w:val="Bibliografa"/>
                <w:ind w:left="720" w:hanging="720"/>
                <w:rPr>
                  <w:noProof/>
                  <w:szCs w:val="24"/>
                </w:rPr>
              </w:pPr>
              <w:r>
                <w:rPr>
                  <w:szCs w:val="24"/>
                </w:rPr>
                <w:fldChar w:fldCharType="begin"/>
              </w:r>
              <w:r>
                <w:rPr>
                  <w:szCs w:val="24"/>
                </w:rPr>
                <w:instrText xml:space="preserve"> BIBLIOGRAPHY </w:instrText>
              </w:r>
              <w:r>
                <w:rPr>
                  <w:szCs w:val="24"/>
                </w:rPr>
                <w:fldChar w:fldCharType="separate"/>
              </w:r>
              <w:r w:rsidR="00280F89">
                <w:rPr>
                  <w:noProof/>
                </w:rPr>
                <w:t>Sistema de gestion de contenidos</w:t>
              </w:r>
              <w:r w:rsidR="00757EB3">
                <w:rPr>
                  <w:noProof/>
                </w:rPr>
                <w:t xml:space="preserve"> Obtenido de : </w:t>
              </w:r>
              <w:r w:rsidR="00280F89" w:rsidRPr="00280F89">
                <w:t>https://es.wikipedia.org/wiki/Sistema_de_gestión_de_contenidos</w:t>
              </w:r>
            </w:p>
            <w:p w14:paraId="2AEBC7DC" w14:textId="29293C9E" w:rsidR="00757EB3" w:rsidRDefault="00280F89" w:rsidP="00757EB3">
              <w:pPr>
                <w:pStyle w:val="Bibliografa"/>
                <w:ind w:left="720" w:hanging="720"/>
                <w:rPr>
                  <w:noProof/>
                </w:rPr>
              </w:pPr>
              <w:r>
                <w:rPr>
                  <w:noProof/>
                </w:rPr>
                <w:t xml:space="preserve">como funciona backend-fronted? Obtenido de </w:t>
              </w:r>
              <w:r w:rsidR="00757EB3">
                <w:rPr>
                  <w:noProof/>
                </w:rPr>
                <w:t xml:space="preserve">: </w:t>
              </w:r>
              <w:r w:rsidRPr="00280F89">
                <w:rPr>
                  <w:noProof/>
                </w:rPr>
                <w:t>https://platzi.com/blog/que-es-frontend-y-backend/</w:t>
              </w:r>
            </w:p>
            <w:p w14:paraId="00FCCEC6" w14:textId="77777777" w:rsidR="00757EB3" w:rsidRDefault="00757EB3" w:rsidP="00757EB3">
              <w:pPr>
                <w:pStyle w:val="Bibliografa"/>
                <w:ind w:left="720" w:hanging="720"/>
                <w:rPr>
                  <w:noProof/>
                </w:rPr>
              </w:pPr>
              <w:r w:rsidRPr="00784BE3">
                <w:rPr>
                  <w:noProof/>
                  <w:lang w:val="en-US"/>
                </w:rPr>
                <w:t xml:space="preserve">Bennet, K. H., Rajlich, V., &amp; Wilde, N. (s.f.). </w:t>
              </w:r>
              <w:r w:rsidRPr="00784BE3">
                <w:rPr>
                  <w:i/>
                  <w:iCs/>
                  <w:noProof/>
                  <w:lang w:val="en-US"/>
                </w:rPr>
                <w:t>SOFTWARE EVOLUTION AND THE STAGED MODEL OF THE SOFTWARE LIFECYCLE.</w:t>
              </w:r>
              <w:r w:rsidRPr="00784BE3">
                <w:rPr>
                  <w:noProof/>
                  <w:lang w:val="en-US"/>
                </w:rPr>
                <w:t xml:space="preserve"> </w:t>
              </w:r>
              <w:r>
                <w:rPr>
                  <w:noProof/>
                </w:rPr>
                <w:t>Recuperado el 10 de Octubre de 2018, de Wayne State University: http://www.cs.wayne.edu/~severe/publications/Bennett.AdvComp.2002.Software.Evolution.pdf</w:t>
              </w:r>
            </w:p>
            <w:p w14:paraId="7D952A8A" w14:textId="77777777" w:rsidR="00757EB3" w:rsidRDefault="00757EB3" w:rsidP="00757EB3">
              <w:pPr>
                <w:pStyle w:val="Bibliografa"/>
                <w:ind w:left="720" w:hanging="720"/>
                <w:rPr>
                  <w:noProof/>
                </w:rPr>
              </w:pPr>
              <w:r>
                <w:rPr>
                  <w:noProof/>
                </w:rPr>
                <w:t xml:space="preserve">Brown, K. (2018). </w:t>
              </w:r>
              <w:r>
                <w:rPr>
                  <w:i/>
                  <w:iCs/>
                  <w:noProof/>
                </w:rPr>
                <w:t>SELECT2</w:t>
              </w:r>
              <w:r>
                <w:rPr>
                  <w:noProof/>
                </w:rPr>
                <w:t>. Recuperado el 14 de Octubre de 2018, de SELECT2: https://select2.org/</w:t>
              </w:r>
            </w:p>
            <w:p w14:paraId="5E8DDB34" w14:textId="77777777" w:rsidR="00757EB3" w:rsidRDefault="00757EB3" w:rsidP="00757EB3">
              <w:pPr>
                <w:pStyle w:val="Bibliografa"/>
                <w:ind w:left="720" w:hanging="720"/>
                <w:rPr>
                  <w:noProof/>
                </w:rPr>
              </w:pPr>
              <w:r w:rsidRPr="00784BE3">
                <w:rPr>
                  <w:noProof/>
                  <w:lang w:val="en-US"/>
                </w:rPr>
                <w:t xml:space="preserve">CodeIgniter. (s.f.). </w:t>
              </w:r>
              <w:r w:rsidRPr="00784BE3">
                <w:rPr>
                  <w:i/>
                  <w:iCs/>
                  <w:noProof/>
                  <w:lang w:val="en-US"/>
                </w:rPr>
                <w:t>CodeIgniter Rocks</w:t>
              </w:r>
              <w:r w:rsidRPr="00784BE3">
                <w:rPr>
                  <w:noProof/>
                  <w:lang w:val="en-US"/>
                </w:rPr>
                <w:t xml:space="preserve">. </w:t>
              </w:r>
              <w:r>
                <w:rPr>
                  <w:noProof/>
                </w:rPr>
                <w:t>Obtenido de CodeIgniter: https://codeigniter.com/</w:t>
              </w:r>
            </w:p>
            <w:p w14:paraId="19E5C780" w14:textId="38CB952D" w:rsidR="00757EB3" w:rsidRDefault="00757EB3" w:rsidP="00280F89">
              <w:pPr>
                <w:pStyle w:val="Bibliografa"/>
                <w:ind w:left="720" w:hanging="720"/>
                <w:rPr>
                  <w:noProof/>
                </w:rPr>
              </w:pPr>
              <w:r>
                <w:rPr>
                  <w:noProof/>
                </w:rPr>
                <w:t xml:space="preserve">Dirección Desconcentrada de Cultura de Cusco. (s.f.). </w:t>
              </w:r>
              <w:r>
                <w:rPr>
                  <w:i/>
                  <w:iCs/>
                  <w:noProof/>
                </w:rPr>
                <w:t>Geopatrimonio</w:t>
              </w:r>
              <w:r>
                <w:rPr>
                  <w:noProof/>
                </w:rPr>
                <w:t>. Obtenido de Dirección Desconcentrada de Cultura de Cusco: http://www.geopatrimoniocusco.pe/index.php</w:t>
              </w:r>
            </w:p>
            <w:p w14:paraId="1F233405" w14:textId="77777777" w:rsidR="00757EB3" w:rsidRDefault="00757EB3" w:rsidP="00757EB3">
              <w:pPr>
                <w:pStyle w:val="Bibliografa"/>
                <w:ind w:left="720" w:hanging="720"/>
                <w:rPr>
                  <w:noProof/>
                </w:rPr>
              </w:pPr>
              <w:r>
                <w:rPr>
                  <w:noProof/>
                </w:rPr>
                <w:t xml:space="preserve">Escuela Profesional de Ingeniería Informática y de Sistemas. (2015). </w:t>
              </w:r>
              <w:r>
                <w:rPr>
                  <w:i/>
                  <w:iCs/>
                  <w:noProof/>
                </w:rPr>
                <w:t>Normas de Presentación del Informe de Práctica Pre-Profesional.</w:t>
              </w:r>
              <w:r>
                <w:rPr>
                  <w:noProof/>
                </w:rPr>
                <w:t xml:space="preserve"> Universidad Nacional de San Antonio Abad del Cusco, Cusco. Recuperado el Noviembre de 2018</w:t>
              </w:r>
            </w:p>
            <w:p w14:paraId="248F7856" w14:textId="77777777" w:rsidR="00757EB3" w:rsidRDefault="00757EB3" w:rsidP="00757EB3">
              <w:pPr>
                <w:pStyle w:val="Bibliografa"/>
                <w:ind w:left="720" w:hanging="720"/>
                <w:rPr>
                  <w:noProof/>
                </w:rPr>
              </w:pPr>
              <w:r w:rsidRPr="00784BE3">
                <w:rPr>
                  <w:noProof/>
                  <w:lang w:val="en-US"/>
                </w:rPr>
                <w:t xml:space="preserve">Git community. (s.f.). </w:t>
              </w:r>
              <w:r w:rsidRPr="00784BE3">
                <w:rPr>
                  <w:i/>
                  <w:iCs/>
                  <w:noProof/>
                  <w:lang w:val="en-US"/>
                </w:rPr>
                <w:t>git</w:t>
              </w:r>
              <w:r w:rsidRPr="00784BE3">
                <w:rPr>
                  <w:noProof/>
                  <w:lang w:val="en-US"/>
                </w:rPr>
                <w:t xml:space="preserve">. </w:t>
              </w:r>
              <w:r>
                <w:rPr>
                  <w:noProof/>
                </w:rPr>
                <w:t>Recuperado el 15 de Octubre de 2018, de git-scm.com: https://git-scm.com/</w:t>
              </w:r>
            </w:p>
            <w:p w14:paraId="2F0850E3" w14:textId="77777777" w:rsidR="00757EB3" w:rsidRDefault="00757EB3" w:rsidP="00757EB3">
              <w:pPr>
                <w:pStyle w:val="Bibliografa"/>
                <w:ind w:left="720" w:hanging="720"/>
                <w:rPr>
                  <w:noProof/>
                </w:rPr>
              </w:pPr>
              <w:r>
                <w:rPr>
                  <w:noProof/>
                </w:rPr>
                <w:t xml:space="preserve">Google Developers. (25 de Septiembre de 2018). </w:t>
              </w:r>
              <w:r>
                <w:rPr>
                  <w:i/>
                  <w:iCs/>
                  <w:noProof/>
                </w:rPr>
                <w:t>Maps JavaScript API</w:t>
              </w:r>
              <w:r>
                <w:rPr>
                  <w:noProof/>
                </w:rPr>
                <w:t>. Recuperado el 25 de Septiembre de 2018, de Google Maps Platform: https://developers.google.com/maps/documentation/javascript/tutorial?hl=es</w:t>
              </w:r>
            </w:p>
            <w:p w14:paraId="6D13DF8A" w14:textId="77777777" w:rsidR="00757EB3" w:rsidRDefault="00757EB3" w:rsidP="00757EB3">
              <w:pPr>
                <w:pStyle w:val="Bibliografa"/>
                <w:ind w:left="720" w:hanging="720"/>
                <w:rPr>
                  <w:noProof/>
                </w:rPr>
              </w:pPr>
              <w:r>
                <w:rPr>
                  <w:noProof/>
                </w:rPr>
                <w:t xml:space="preserve">Marqués, A. (11 de Abril de 2013). </w:t>
              </w:r>
              <w:r>
                <w:rPr>
                  <w:i/>
                  <w:iCs/>
                  <w:noProof/>
                </w:rPr>
                <w:t>Conceptos sobre APIs REST</w:t>
              </w:r>
              <w:r>
                <w:rPr>
                  <w:noProof/>
                </w:rPr>
                <w:t>. Obtenido de Asier Marqués. Blog personal, desarrollo de software y negocios en Internet: http://asiermarques.com/2013/conceptos-sobre-apis-rest/</w:t>
              </w:r>
            </w:p>
            <w:p w14:paraId="2E73B17D" w14:textId="77777777" w:rsidR="00757EB3" w:rsidRDefault="00757EB3" w:rsidP="00757EB3">
              <w:pPr>
                <w:pStyle w:val="Bibliografa"/>
                <w:ind w:left="720" w:hanging="720"/>
                <w:rPr>
                  <w:noProof/>
                </w:rPr>
              </w:pPr>
              <w:r>
                <w:rPr>
                  <w:noProof/>
                </w:rPr>
                <w:t xml:space="preserve">Ministerio de Economía y Finanzas Perú. (s.f.). </w:t>
              </w:r>
              <w:r>
                <w:rPr>
                  <w:i/>
                  <w:iCs/>
                  <w:noProof/>
                </w:rPr>
                <w:t>LEY DE TRANSPARENCIA Y ACCESO A LA INFORMACIÓN PÚBLICA</w:t>
              </w:r>
              <w:r>
                <w:rPr>
                  <w:noProof/>
                </w:rPr>
                <w:t>. Obtenido de Ministerio de Economía y Finanzas: https://www.mef.gob.pe/es/normas-legales/298-portal-de-transparencia-economica/normas-legales/830-ley-nd-27806</w:t>
              </w:r>
            </w:p>
            <w:p w14:paraId="1250FB0D" w14:textId="77777777" w:rsidR="00757EB3" w:rsidRDefault="00757EB3" w:rsidP="00757EB3">
              <w:pPr>
                <w:pStyle w:val="Bibliografa"/>
                <w:ind w:left="720" w:hanging="720"/>
                <w:rPr>
                  <w:noProof/>
                </w:rPr>
              </w:pPr>
              <w:r>
                <w:rPr>
                  <w:noProof/>
                </w:rPr>
                <w:t xml:space="preserve">Premio BGP 2018. (2018). </w:t>
              </w:r>
              <w:r>
                <w:rPr>
                  <w:i/>
                  <w:iCs/>
                  <w:noProof/>
                </w:rPr>
                <w:t>Premio Buenas Prácticas en Gestión Pública</w:t>
              </w:r>
              <w:r>
                <w:rPr>
                  <w:noProof/>
                </w:rPr>
                <w:t>. Obtenido de Premio BGP: http://www.premiobpg.pe/es/</w:t>
              </w:r>
            </w:p>
            <w:p w14:paraId="0F6FAEDA" w14:textId="77777777" w:rsidR="00757EB3" w:rsidRDefault="00757EB3" w:rsidP="00757EB3">
              <w:pPr>
                <w:pStyle w:val="Bibliografa"/>
                <w:ind w:left="720" w:hanging="720"/>
                <w:rPr>
                  <w:noProof/>
                </w:rPr>
              </w:pPr>
              <w:r>
                <w:rPr>
                  <w:noProof/>
                </w:rPr>
                <w:t xml:space="preserve">Redondo, F. (18 de Enero de 2017). </w:t>
              </w:r>
              <w:r>
                <w:rPr>
                  <w:i/>
                  <w:iCs/>
                  <w:noProof/>
                </w:rPr>
                <w:t>Postman: gestiona y construye tus APIs rápidamente</w:t>
              </w:r>
              <w:r>
                <w:rPr>
                  <w:noProof/>
                </w:rPr>
                <w:t>. Obtenido de Blog Tecnología para Desarrollo: https://www.paradigmadigital.com/dev/postman-gestiona-construye-tus-apis-rapidamente/</w:t>
              </w:r>
            </w:p>
            <w:p w14:paraId="4A93A6CE" w14:textId="77777777" w:rsidR="00757EB3" w:rsidRDefault="00757EB3" w:rsidP="00757EB3">
              <w:pPr>
                <w:pStyle w:val="Bibliografa"/>
                <w:ind w:left="720" w:hanging="720"/>
                <w:rPr>
                  <w:noProof/>
                </w:rPr>
              </w:pPr>
              <w:r w:rsidRPr="00784BE3">
                <w:rPr>
                  <w:noProof/>
                  <w:lang w:val="en-US"/>
                </w:rPr>
                <w:t xml:space="preserve">Sublime HQ Pty Ltd. (s.f.). </w:t>
              </w:r>
              <w:r w:rsidRPr="00784BE3">
                <w:rPr>
                  <w:i/>
                  <w:iCs/>
                  <w:noProof/>
                  <w:lang w:val="en-US"/>
                </w:rPr>
                <w:t>Sublime Text</w:t>
              </w:r>
              <w:r w:rsidRPr="00784BE3">
                <w:rPr>
                  <w:noProof/>
                  <w:lang w:val="en-US"/>
                </w:rPr>
                <w:t xml:space="preserve">. </w:t>
              </w:r>
              <w:r>
                <w:rPr>
                  <w:noProof/>
                </w:rPr>
                <w:t>Obtenido de Sublime Text: https://www.sublimetext.com/</w:t>
              </w:r>
            </w:p>
            <w:p w14:paraId="1D72FCDD" w14:textId="77777777" w:rsidR="00757EB3" w:rsidRDefault="00757EB3" w:rsidP="00757EB3">
              <w:pPr>
                <w:pStyle w:val="Bibliografa"/>
                <w:ind w:left="720" w:hanging="720"/>
                <w:rPr>
                  <w:noProof/>
                </w:rPr>
              </w:pPr>
              <w:r>
                <w:rPr>
                  <w:noProof/>
                </w:rPr>
                <w:t xml:space="preserve">The jQuery Foundation. (2018). </w:t>
              </w:r>
              <w:r>
                <w:rPr>
                  <w:i/>
                  <w:iCs/>
                  <w:noProof/>
                </w:rPr>
                <w:t>jQuery</w:t>
              </w:r>
              <w:r>
                <w:rPr>
                  <w:noProof/>
                </w:rPr>
                <w:t>. Recuperado el 18 de Octubre de 2018, de jQuery: https://jquery.com/</w:t>
              </w:r>
            </w:p>
            <w:p w14:paraId="5F5B5D76" w14:textId="77777777" w:rsidR="00757EB3" w:rsidRDefault="00757EB3" w:rsidP="00757EB3">
              <w:pPr>
                <w:pStyle w:val="Bibliografa"/>
                <w:ind w:left="720" w:hanging="720"/>
                <w:rPr>
                  <w:noProof/>
                </w:rPr>
              </w:pPr>
              <w:r>
                <w:rPr>
                  <w:noProof/>
                </w:rPr>
                <w:t xml:space="preserve">The PHP Group. (2018). </w:t>
              </w:r>
              <w:r>
                <w:rPr>
                  <w:i/>
                  <w:iCs/>
                  <w:noProof/>
                </w:rPr>
                <w:t>¿Qué es PHP?</w:t>
              </w:r>
              <w:r>
                <w:rPr>
                  <w:noProof/>
                </w:rPr>
                <w:t xml:space="preserve"> Recuperado el 25 de Setiembre de 2018, de Manual de PHP: http://php.net/manual/es/intro-whatis.php</w:t>
              </w:r>
            </w:p>
            <w:p w14:paraId="4F1D5407" w14:textId="77777777" w:rsidR="00757EB3" w:rsidRDefault="00757EB3" w:rsidP="00757EB3">
              <w:pPr>
                <w:pStyle w:val="Bibliografa"/>
                <w:ind w:left="720" w:hanging="720"/>
                <w:rPr>
                  <w:noProof/>
                </w:rPr>
              </w:pPr>
              <w:r>
                <w:rPr>
                  <w:noProof/>
                </w:rPr>
                <w:lastRenderedPageBreak/>
                <w:t xml:space="preserve">Universidad de Alicante. (2018). </w:t>
              </w:r>
              <w:r>
                <w:rPr>
                  <w:i/>
                  <w:iCs/>
                  <w:noProof/>
                </w:rPr>
                <w:t>MODELO VISTA CONTROLADOR (MVC)</w:t>
              </w:r>
              <w:r>
                <w:rPr>
                  <w:noProof/>
                </w:rPr>
                <w:t>. Obtenido de Universidad de Alicante: https://si.ua.es/es/documentacion/asp-net-mvc-3/1-dia/modelo-vista-controlador-mvc.html</w:t>
              </w:r>
            </w:p>
            <w:p w14:paraId="332D7A6B" w14:textId="77777777" w:rsidR="00757EB3" w:rsidRDefault="00757EB3" w:rsidP="00757EB3">
              <w:pPr>
                <w:pStyle w:val="Bibliografa"/>
                <w:ind w:left="720" w:hanging="720"/>
                <w:rPr>
                  <w:noProof/>
                </w:rPr>
              </w:pPr>
              <w:r>
                <w:rPr>
                  <w:noProof/>
                </w:rPr>
                <w:t xml:space="preserve">Wikipedia. (8 de Noviembre de 2018). </w:t>
              </w:r>
              <w:r>
                <w:rPr>
                  <w:i/>
                  <w:iCs/>
                  <w:noProof/>
                </w:rPr>
                <w:t>MySQL</w:t>
              </w:r>
              <w:r>
                <w:rPr>
                  <w:noProof/>
                </w:rPr>
                <w:t>. Obtenido de Wikipedia, la enciclopedia libre: https://es.wikipedia.org/wiki/MySQL</w:t>
              </w:r>
            </w:p>
            <w:p w14:paraId="6825C233" w14:textId="70022CD8" w:rsidR="00AD4482" w:rsidRDefault="00D87F56" w:rsidP="00757EB3">
              <w:pPr>
                <w:pStyle w:val="Bibliografa"/>
                <w:ind w:left="709" w:hanging="709"/>
                <w:rPr>
                  <w:szCs w:val="24"/>
                </w:rPr>
              </w:pPr>
              <w:r>
                <w:rPr>
                  <w:szCs w:val="24"/>
                </w:rPr>
                <w:fldChar w:fldCharType="end"/>
              </w:r>
            </w:p>
          </w:sdtContent>
        </w:sdt>
      </w:sdtContent>
    </w:sdt>
    <w:p w14:paraId="2D33CC1A" w14:textId="77777777" w:rsidR="005631D2" w:rsidRDefault="00AD4482">
      <w:pPr>
        <w:widowControl/>
        <w:autoSpaceDE/>
        <w:autoSpaceDN/>
        <w:spacing w:after="200" w:line="276" w:lineRule="auto"/>
        <w:rPr>
          <w:sz w:val="24"/>
          <w:szCs w:val="24"/>
        </w:rPr>
        <w:sectPr w:rsidR="005631D2" w:rsidSect="005631D2">
          <w:headerReference w:type="default" r:id="rId82"/>
          <w:footerReference w:type="default" r:id="rId83"/>
          <w:pgSz w:w="11910" w:h="16840"/>
          <w:pgMar w:top="1418" w:right="1418" w:bottom="1418" w:left="1418" w:header="850" w:footer="1003" w:gutter="0"/>
          <w:cols w:space="720"/>
          <w:docGrid w:linePitch="299"/>
        </w:sectPr>
      </w:pPr>
      <w:r>
        <w:rPr>
          <w:sz w:val="24"/>
          <w:szCs w:val="24"/>
        </w:rPr>
        <w:br w:type="page"/>
      </w:r>
    </w:p>
    <w:p w14:paraId="335CB6CF" w14:textId="156CDDC5" w:rsidR="004E38DA" w:rsidRDefault="00AD4482" w:rsidP="00106302">
      <w:pPr>
        <w:pStyle w:val="Ttulo1"/>
      </w:pPr>
      <w:bookmarkStart w:id="154" w:name="_Toc57658813"/>
      <w:r>
        <w:lastRenderedPageBreak/>
        <w:t>ANEXOS</w:t>
      </w:r>
      <w:bookmarkEnd w:id="154"/>
    </w:p>
    <w:p w14:paraId="4FA26659" w14:textId="2914835E" w:rsidR="00AD4482" w:rsidRPr="00AD4482" w:rsidRDefault="009537C7" w:rsidP="00AD4482">
      <w:pPr>
        <w:spacing w:line="360" w:lineRule="auto"/>
        <w:jc w:val="both"/>
        <w:rPr>
          <w:sz w:val="24"/>
        </w:rPr>
      </w:pPr>
      <w:r>
        <w:rPr>
          <w:sz w:val="24"/>
        </w:rPr>
        <w:t xml:space="preserve">Se adjunta un CD el cual contiene el presente documento en formato </w:t>
      </w:r>
      <w:r w:rsidR="00F7213C">
        <w:rPr>
          <w:sz w:val="24"/>
        </w:rPr>
        <w:t>PDF,</w:t>
      </w:r>
      <w:r w:rsidR="002E218B">
        <w:rPr>
          <w:sz w:val="24"/>
        </w:rPr>
        <w:t xml:space="preserve"> así como también </w:t>
      </w:r>
      <w:r w:rsidR="00D514F2">
        <w:rPr>
          <w:sz w:val="24"/>
        </w:rPr>
        <w:t xml:space="preserve">el mismo archivo con la extensión </w:t>
      </w:r>
      <w:r w:rsidR="00D514F2" w:rsidRPr="00106302">
        <w:rPr>
          <w:i/>
          <w:sz w:val="24"/>
        </w:rPr>
        <w:t>.docx</w:t>
      </w:r>
      <w:r w:rsidR="00D514F2">
        <w:rPr>
          <w:sz w:val="24"/>
        </w:rPr>
        <w:t>.</w:t>
      </w:r>
    </w:p>
    <w:sectPr w:rsidR="00AD4482" w:rsidRPr="00AD4482" w:rsidSect="005631D2">
      <w:headerReference w:type="default" r:id="rId84"/>
      <w:footerReference w:type="default" r:id="rId85"/>
      <w:pgSz w:w="11910" w:h="16840"/>
      <w:pgMar w:top="1418" w:right="1418" w:bottom="1418" w:left="1418" w:header="850" w:footer="1003"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9D92F3" w14:textId="77777777" w:rsidR="00E77E9E" w:rsidRDefault="00E77E9E">
      <w:r>
        <w:separator/>
      </w:r>
    </w:p>
  </w:endnote>
  <w:endnote w:type="continuationSeparator" w:id="0">
    <w:p w14:paraId="171C5D65" w14:textId="77777777" w:rsidR="00E77E9E" w:rsidRDefault="00E77E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03226527"/>
      <w:docPartObj>
        <w:docPartGallery w:val="Page Numbers (Bottom of Page)"/>
        <w:docPartUnique/>
      </w:docPartObj>
    </w:sdtPr>
    <w:sdtContent>
      <w:p w14:paraId="666FFF90" w14:textId="1D8D6FF1" w:rsidR="0031168C" w:rsidRDefault="0031168C">
        <w:pPr>
          <w:pStyle w:val="Piedepgina"/>
          <w:jc w:val="center"/>
        </w:pPr>
        <w:r>
          <w:fldChar w:fldCharType="begin"/>
        </w:r>
        <w:r>
          <w:instrText>PAGE   \* MERGEFORMAT</w:instrText>
        </w:r>
        <w:r>
          <w:fldChar w:fldCharType="separate"/>
        </w:r>
        <w:r>
          <w:rPr>
            <w:noProof/>
          </w:rPr>
          <w:t>1</w:t>
        </w:r>
        <w:r>
          <w:fldChar w:fldCharType="end"/>
        </w:r>
      </w:p>
    </w:sdtContent>
  </w:sdt>
  <w:p w14:paraId="2767E032" w14:textId="77777777" w:rsidR="0031168C" w:rsidRDefault="0031168C">
    <w:pPr>
      <w:pStyle w:val="Piedep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7291930"/>
      <w:docPartObj>
        <w:docPartGallery w:val="Page Numbers (Bottom of Page)"/>
        <w:docPartUnique/>
      </w:docPartObj>
    </w:sdtPr>
    <w:sdtContent>
      <w:p w14:paraId="5C0B7134" w14:textId="6FC15148" w:rsidR="0031168C" w:rsidRDefault="0031168C">
        <w:pPr>
          <w:pStyle w:val="Piedepgina"/>
          <w:jc w:val="center"/>
        </w:pPr>
        <w:r>
          <w:fldChar w:fldCharType="begin"/>
        </w:r>
        <w:r>
          <w:instrText>PAGE   \* MERGEFORMAT</w:instrText>
        </w:r>
        <w:r>
          <w:fldChar w:fldCharType="separate"/>
        </w:r>
        <w:r>
          <w:rPr>
            <w:noProof/>
          </w:rPr>
          <w:t>57</w:t>
        </w:r>
        <w:r>
          <w:fldChar w:fldCharType="end"/>
        </w:r>
      </w:p>
    </w:sdtContent>
  </w:sdt>
  <w:p w14:paraId="47106A9E" w14:textId="77777777" w:rsidR="0031168C" w:rsidRDefault="0031168C">
    <w:pPr>
      <w:pStyle w:val="Textoindependiente"/>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58353207"/>
      <w:docPartObj>
        <w:docPartGallery w:val="Page Numbers (Bottom of Page)"/>
        <w:docPartUnique/>
      </w:docPartObj>
    </w:sdtPr>
    <w:sdtContent>
      <w:p w14:paraId="6CC9ADE1" w14:textId="5E37371F" w:rsidR="0031168C" w:rsidRDefault="0031168C">
        <w:pPr>
          <w:pStyle w:val="Piedepgina"/>
          <w:jc w:val="center"/>
        </w:pPr>
        <w:r>
          <w:fldChar w:fldCharType="begin"/>
        </w:r>
        <w:r>
          <w:instrText>PAGE   \* MERGEFORMAT</w:instrText>
        </w:r>
        <w:r>
          <w:fldChar w:fldCharType="separate"/>
        </w:r>
        <w:r>
          <w:rPr>
            <w:noProof/>
          </w:rPr>
          <w:t>iv</w:t>
        </w:r>
        <w:r>
          <w:fldChar w:fldCharType="end"/>
        </w:r>
      </w:p>
    </w:sdtContent>
  </w:sdt>
  <w:p w14:paraId="30453272" w14:textId="2643C8CC" w:rsidR="0031168C" w:rsidRDefault="0031168C">
    <w:pPr>
      <w:pStyle w:val="Textoindependiente"/>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92470328"/>
      <w:docPartObj>
        <w:docPartGallery w:val="Page Numbers (Bottom of Page)"/>
        <w:docPartUnique/>
      </w:docPartObj>
    </w:sdtPr>
    <w:sdtContent>
      <w:p w14:paraId="424E2145" w14:textId="11BFF913" w:rsidR="0031168C" w:rsidRDefault="0031168C">
        <w:pPr>
          <w:pStyle w:val="Piedepgina"/>
          <w:jc w:val="center"/>
        </w:pPr>
        <w:r>
          <w:fldChar w:fldCharType="begin"/>
        </w:r>
        <w:r>
          <w:instrText>PAGE   \* MERGEFORMAT</w:instrText>
        </w:r>
        <w:r>
          <w:fldChar w:fldCharType="separate"/>
        </w:r>
        <w:r>
          <w:rPr>
            <w:noProof/>
          </w:rPr>
          <w:t>viii</w:t>
        </w:r>
        <w:r>
          <w:fldChar w:fldCharType="end"/>
        </w:r>
      </w:p>
    </w:sdtContent>
  </w:sdt>
  <w:p w14:paraId="2C72F50B" w14:textId="62110733" w:rsidR="0031168C" w:rsidRDefault="0031168C">
    <w:pPr>
      <w:pStyle w:val="Textoindependiente"/>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E1791E" w14:textId="649D5334" w:rsidR="0031168C" w:rsidRDefault="0031168C">
    <w:pPr>
      <w:pStyle w:val="Piedepgina"/>
      <w:jc w:val="center"/>
      <w:rPr>
        <w:caps/>
        <w:color w:val="4F81BD" w:themeColor="accent1"/>
      </w:rPr>
    </w:pPr>
    <w:r>
      <w:rPr>
        <w:caps/>
        <w:color w:val="4F81BD" w:themeColor="accent1"/>
      </w:rPr>
      <w:fldChar w:fldCharType="begin"/>
    </w:r>
    <w:r>
      <w:rPr>
        <w:caps/>
        <w:color w:val="4F81BD" w:themeColor="accent1"/>
      </w:rPr>
      <w:instrText>PAGE   \* MERGEFORMAT</w:instrText>
    </w:r>
    <w:r>
      <w:rPr>
        <w:caps/>
        <w:color w:val="4F81BD" w:themeColor="accent1"/>
      </w:rPr>
      <w:fldChar w:fldCharType="separate"/>
    </w:r>
    <w:r>
      <w:rPr>
        <w:caps/>
        <w:noProof/>
        <w:color w:val="4F81BD" w:themeColor="accent1"/>
      </w:rPr>
      <w:t>10</w:t>
    </w:r>
    <w:r>
      <w:rPr>
        <w:caps/>
        <w:color w:val="4F81BD" w:themeColor="accent1"/>
      </w:rPr>
      <w:fldChar w:fldCharType="end"/>
    </w:r>
  </w:p>
  <w:p w14:paraId="75B7AE84" w14:textId="77777777" w:rsidR="0031168C" w:rsidRDefault="0031168C">
    <w:pPr>
      <w:pStyle w:val="Textoindependiente"/>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BCB4A4" w14:textId="77777777" w:rsidR="0031168C" w:rsidRDefault="0031168C">
    <w:pPr>
      <w:pStyle w:val="Textoindependiente"/>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EE9796" w14:textId="77777777" w:rsidR="0031168C" w:rsidRDefault="0031168C">
    <w:pPr>
      <w:pStyle w:val="Textoindependiente"/>
      <w:spacing w:line="14" w:lineRule="auto"/>
      <w:rP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65247592"/>
      <w:docPartObj>
        <w:docPartGallery w:val="Page Numbers (Bottom of Page)"/>
        <w:docPartUnique/>
      </w:docPartObj>
    </w:sdtPr>
    <w:sdtContent>
      <w:p w14:paraId="41BC233C" w14:textId="27EDCA9D" w:rsidR="0031168C" w:rsidRDefault="0031168C">
        <w:pPr>
          <w:pStyle w:val="Piedepgina"/>
          <w:jc w:val="center"/>
        </w:pPr>
        <w:r>
          <w:fldChar w:fldCharType="begin"/>
        </w:r>
        <w:r>
          <w:instrText>PAGE   \* MERGEFORMAT</w:instrText>
        </w:r>
        <w:r>
          <w:fldChar w:fldCharType="separate"/>
        </w:r>
        <w:r>
          <w:rPr>
            <w:noProof/>
          </w:rPr>
          <w:t>29</w:t>
        </w:r>
        <w:r>
          <w:fldChar w:fldCharType="end"/>
        </w:r>
      </w:p>
    </w:sdtContent>
  </w:sdt>
  <w:p w14:paraId="5DA12116" w14:textId="77777777" w:rsidR="0031168C" w:rsidRDefault="0031168C">
    <w:pPr>
      <w:pStyle w:val="Textoindependiente"/>
      <w:spacing w:line="14" w:lineRule="auto"/>
      <w:rPr>
        <w:sz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34741801"/>
      <w:docPartObj>
        <w:docPartGallery w:val="Page Numbers (Bottom of Page)"/>
        <w:docPartUnique/>
      </w:docPartObj>
    </w:sdtPr>
    <w:sdtContent>
      <w:p w14:paraId="2B6F990E" w14:textId="35F13A00" w:rsidR="0031168C" w:rsidRDefault="0031168C">
        <w:pPr>
          <w:pStyle w:val="Piedepgina"/>
          <w:jc w:val="center"/>
        </w:pPr>
        <w:r>
          <w:fldChar w:fldCharType="begin"/>
        </w:r>
        <w:r>
          <w:instrText>PAGE   \* MERGEFORMAT</w:instrText>
        </w:r>
        <w:r>
          <w:fldChar w:fldCharType="separate"/>
        </w:r>
        <w:r>
          <w:rPr>
            <w:noProof/>
          </w:rPr>
          <w:t>54</w:t>
        </w:r>
        <w:r>
          <w:fldChar w:fldCharType="end"/>
        </w:r>
      </w:p>
    </w:sdtContent>
  </w:sdt>
  <w:p w14:paraId="734F654E" w14:textId="77777777" w:rsidR="0031168C" w:rsidRDefault="0031168C">
    <w:pPr>
      <w:pStyle w:val="Textoindependiente"/>
      <w:spacing w:line="14" w:lineRule="auto"/>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72218093"/>
      <w:docPartObj>
        <w:docPartGallery w:val="Page Numbers (Bottom of Page)"/>
        <w:docPartUnique/>
      </w:docPartObj>
    </w:sdtPr>
    <w:sdtContent>
      <w:p w14:paraId="4258E98B" w14:textId="7C886E17" w:rsidR="0031168C" w:rsidRDefault="0031168C">
        <w:pPr>
          <w:pStyle w:val="Piedepgina"/>
          <w:jc w:val="center"/>
        </w:pPr>
        <w:r>
          <w:fldChar w:fldCharType="begin"/>
        </w:r>
        <w:r>
          <w:instrText>PAGE   \* MERGEFORMAT</w:instrText>
        </w:r>
        <w:r>
          <w:fldChar w:fldCharType="separate"/>
        </w:r>
        <w:r>
          <w:rPr>
            <w:noProof/>
          </w:rPr>
          <w:t>56</w:t>
        </w:r>
        <w:r>
          <w:fldChar w:fldCharType="end"/>
        </w:r>
      </w:p>
    </w:sdtContent>
  </w:sdt>
  <w:p w14:paraId="218E9DDD" w14:textId="037B0A0E" w:rsidR="0031168C" w:rsidRPr="005631D2" w:rsidRDefault="0031168C" w:rsidP="005631D2">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E9AF28" w14:textId="77777777" w:rsidR="00E77E9E" w:rsidRDefault="00E77E9E">
      <w:r>
        <w:separator/>
      </w:r>
    </w:p>
  </w:footnote>
  <w:footnote w:type="continuationSeparator" w:id="0">
    <w:p w14:paraId="000CE90D" w14:textId="77777777" w:rsidR="00E77E9E" w:rsidRDefault="00E77E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77485106"/>
      <w:docPartObj>
        <w:docPartGallery w:val="Page Numbers (Top of Page)"/>
        <w:docPartUnique/>
      </w:docPartObj>
    </w:sdtPr>
    <w:sdtContent>
      <w:p w14:paraId="1E8AF6B7" w14:textId="3042C8D5" w:rsidR="0031168C" w:rsidRDefault="0031168C">
        <w:pPr>
          <w:pStyle w:val="Encabezado"/>
          <w:jc w:val="right"/>
        </w:pPr>
        <w:r>
          <w:fldChar w:fldCharType="begin"/>
        </w:r>
        <w:r>
          <w:instrText>PAGE   \* MERGEFORMAT</w:instrText>
        </w:r>
        <w:r>
          <w:fldChar w:fldCharType="separate"/>
        </w:r>
        <w:r>
          <w:rPr>
            <w:noProof/>
          </w:rPr>
          <w:t>ii</w:t>
        </w:r>
        <w:r>
          <w:fldChar w:fldCharType="end"/>
        </w:r>
      </w:p>
    </w:sdtContent>
  </w:sdt>
  <w:p w14:paraId="3AA28401" w14:textId="1882572C" w:rsidR="0031168C" w:rsidRDefault="0031168C">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38CB04" w14:textId="42FEA30A" w:rsidR="0031168C" w:rsidRDefault="0031168C">
    <w:pPr>
      <w:pStyle w:val="Encabezado"/>
      <w:jc w:val="right"/>
    </w:pPr>
  </w:p>
  <w:p w14:paraId="1AD12C27" w14:textId="77777777" w:rsidR="0031168C" w:rsidRDefault="0031168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09658723"/>
      <w:docPartObj>
        <w:docPartGallery w:val="Page Numbers (Top of Page)"/>
        <w:docPartUnique/>
      </w:docPartObj>
    </w:sdtPr>
    <w:sdtContent>
      <w:p w14:paraId="32AB8D96" w14:textId="70E43995" w:rsidR="0031168C" w:rsidRDefault="0031168C">
        <w:pPr>
          <w:pStyle w:val="Encabezado"/>
          <w:jc w:val="right"/>
        </w:pPr>
      </w:p>
    </w:sdtContent>
  </w:sdt>
  <w:p w14:paraId="7A637DAB" w14:textId="77777777" w:rsidR="0031168C" w:rsidRDefault="0031168C">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74118120"/>
      <w:docPartObj>
        <w:docPartGallery w:val="Page Numbers (Top of Page)"/>
        <w:docPartUnique/>
      </w:docPartObj>
    </w:sdtPr>
    <w:sdtContent>
      <w:p w14:paraId="2CAFA89A" w14:textId="04FD9831" w:rsidR="0031168C" w:rsidRDefault="0031168C">
        <w:pPr>
          <w:pStyle w:val="Encabezado"/>
          <w:jc w:val="right"/>
        </w:pPr>
      </w:p>
    </w:sdtContent>
  </w:sdt>
  <w:p w14:paraId="69E3DABC" w14:textId="77777777" w:rsidR="0031168C" w:rsidRDefault="0031168C">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1298289"/>
      <w:docPartObj>
        <w:docPartGallery w:val="Page Numbers (Top of Page)"/>
        <w:docPartUnique/>
      </w:docPartObj>
    </w:sdtPr>
    <w:sdtContent>
      <w:p w14:paraId="0B7DB548" w14:textId="7725CC28" w:rsidR="0031168C" w:rsidRDefault="0031168C">
        <w:pPr>
          <w:pStyle w:val="Encabezado"/>
          <w:jc w:val="right"/>
        </w:pPr>
      </w:p>
    </w:sdtContent>
  </w:sdt>
  <w:p w14:paraId="70A03D0E" w14:textId="77777777" w:rsidR="0031168C" w:rsidRDefault="0031168C">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29712515"/>
      <w:docPartObj>
        <w:docPartGallery w:val="Page Numbers (Top of Page)"/>
        <w:docPartUnique/>
      </w:docPartObj>
    </w:sdtPr>
    <w:sdtContent>
      <w:p w14:paraId="610688D8" w14:textId="246E18C2" w:rsidR="0031168C" w:rsidRDefault="0031168C">
        <w:pPr>
          <w:pStyle w:val="Encabezado"/>
          <w:jc w:val="right"/>
        </w:pPr>
        <w:r>
          <w:fldChar w:fldCharType="begin"/>
        </w:r>
        <w:r>
          <w:instrText>PAGE   \* MERGEFORMAT</w:instrText>
        </w:r>
        <w:r>
          <w:fldChar w:fldCharType="separate"/>
        </w:r>
        <w:r>
          <w:rPr>
            <w:noProof/>
          </w:rPr>
          <w:t>14</w:t>
        </w:r>
        <w:r>
          <w:fldChar w:fldCharType="end"/>
        </w:r>
      </w:p>
    </w:sdtContent>
  </w:sdt>
  <w:p w14:paraId="52BCB61C" w14:textId="77777777" w:rsidR="0031168C" w:rsidRDefault="0031168C">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888944"/>
      <w:docPartObj>
        <w:docPartGallery w:val="Page Numbers (Top of Page)"/>
        <w:docPartUnique/>
      </w:docPartObj>
    </w:sdtPr>
    <w:sdtContent>
      <w:p w14:paraId="715B0AF0" w14:textId="78AD7553" w:rsidR="0031168C" w:rsidRDefault="0031168C">
        <w:pPr>
          <w:pStyle w:val="Encabezado"/>
          <w:jc w:val="right"/>
        </w:pPr>
        <w:r>
          <w:fldChar w:fldCharType="begin"/>
        </w:r>
        <w:r>
          <w:instrText>PAGE   \* MERGEFORMAT</w:instrText>
        </w:r>
        <w:r>
          <w:fldChar w:fldCharType="separate"/>
        </w:r>
        <w:r>
          <w:rPr>
            <w:noProof/>
          </w:rPr>
          <w:t>15</w:t>
        </w:r>
        <w:r>
          <w:fldChar w:fldCharType="end"/>
        </w:r>
      </w:p>
    </w:sdtContent>
  </w:sdt>
  <w:p w14:paraId="39A682B8" w14:textId="77777777" w:rsidR="0031168C" w:rsidRDefault="0031168C">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0A7910" w14:textId="39494E86" w:rsidR="0031168C" w:rsidRDefault="0031168C">
    <w:pPr>
      <w:pStyle w:val="Encabezado"/>
      <w:jc w:val="right"/>
    </w:pPr>
  </w:p>
  <w:p w14:paraId="0FBD4225" w14:textId="77777777" w:rsidR="0031168C" w:rsidRDefault="0031168C">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61204180"/>
      <w:docPartObj>
        <w:docPartGallery w:val="Page Numbers (Top of Page)"/>
        <w:docPartUnique/>
      </w:docPartObj>
    </w:sdtPr>
    <w:sdtContent>
      <w:p w14:paraId="04E472E4" w14:textId="47576BCC" w:rsidR="0031168C" w:rsidRDefault="0031168C">
        <w:pPr>
          <w:pStyle w:val="Encabezado"/>
          <w:jc w:val="right"/>
        </w:pPr>
      </w:p>
    </w:sdtContent>
  </w:sdt>
  <w:p w14:paraId="59336F33" w14:textId="77777777" w:rsidR="0031168C" w:rsidRDefault="0031168C">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82006D" w14:textId="385E55E4" w:rsidR="0031168C" w:rsidRDefault="0031168C">
    <w:pPr>
      <w:pStyle w:val="Encabezado"/>
      <w:jc w:val="right"/>
    </w:pPr>
  </w:p>
  <w:p w14:paraId="7B7E9DCA" w14:textId="77777777" w:rsidR="0031168C" w:rsidRDefault="0031168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3"/>
    <w:multiLevelType w:val="singleLevel"/>
    <w:tmpl w:val="E9A4D5C6"/>
    <w:lvl w:ilvl="0">
      <w:start w:val="1"/>
      <w:numFmt w:val="bullet"/>
      <w:pStyle w:val="Listaconvietas2"/>
      <w:lvlText w:val=""/>
      <w:lvlJc w:val="left"/>
      <w:pPr>
        <w:tabs>
          <w:tab w:val="num" w:pos="643"/>
        </w:tabs>
        <w:ind w:left="643" w:hanging="360"/>
      </w:pPr>
      <w:rPr>
        <w:rFonts w:ascii="Symbol" w:hAnsi="Symbol" w:hint="default"/>
      </w:rPr>
    </w:lvl>
  </w:abstractNum>
  <w:abstractNum w:abstractNumId="1" w15:restartNumberingAfterBreak="0">
    <w:nsid w:val="107D3B1C"/>
    <w:multiLevelType w:val="hybridMultilevel"/>
    <w:tmpl w:val="E214AF4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780442A"/>
    <w:multiLevelType w:val="multilevel"/>
    <w:tmpl w:val="D20230F6"/>
    <w:lvl w:ilvl="0">
      <w:start w:val="1"/>
      <w:numFmt w:val="upperRoman"/>
      <w:lvlText w:val="%1."/>
      <w:lvlJc w:val="left"/>
      <w:pPr>
        <w:ind w:left="432" w:hanging="432"/>
      </w:pPr>
      <w:rPr>
        <w:rFonts w:hint="default"/>
      </w:rPr>
    </w:lvl>
    <w:lvl w:ilvl="1">
      <w:start w:val="1"/>
      <w:numFmt w:val="decimal"/>
      <w:isLgl/>
      <w:lvlText w:val="%1.%2."/>
      <w:lvlJc w:val="left"/>
      <w:pPr>
        <w:ind w:left="9648" w:hanging="576"/>
      </w:pPr>
      <w:rPr>
        <w:rFonts w:hint="default"/>
      </w:rPr>
    </w:lvl>
    <w:lvl w:ilvl="2">
      <w:start w:val="1"/>
      <w:numFmt w:val="decimal"/>
      <w:isLgl/>
      <w:lvlText w:val="%1.%2.%3."/>
      <w:lvlJc w:val="left"/>
      <w:pPr>
        <w:ind w:left="720" w:hanging="720"/>
      </w:pPr>
      <w:rPr>
        <w:rFonts w:hint="default"/>
      </w:rPr>
    </w:lvl>
    <w:lvl w:ilvl="3">
      <w:start w:val="1"/>
      <w:numFmt w:val="decimal"/>
      <w:pStyle w:val="Estilo4"/>
      <w:isLg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19284903"/>
    <w:multiLevelType w:val="hybridMultilevel"/>
    <w:tmpl w:val="76EE254E"/>
    <w:lvl w:ilvl="0" w:tplc="280A0003">
      <w:start w:val="1"/>
      <w:numFmt w:val="bullet"/>
      <w:lvlText w:val="o"/>
      <w:lvlJc w:val="left"/>
      <w:pPr>
        <w:ind w:left="1797" w:hanging="360"/>
      </w:pPr>
      <w:rPr>
        <w:rFonts w:ascii="Courier New" w:hAnsi="Courier New" w:cs="Courier New"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4" w15:restartNumberingAfterBreak="0">
    <w:nsid w:val="1E317886"/>
    <w:multiLevelType w:val="hybridMultilevel"/>
    <w:tmpl w:val="150E1598"/>
    <w:lvl w:ilvl="0" w:tplc="A8043D84">
      <w:start w:val="1"/>
      <w:numFmt w:val="bullet"/>
      <w:lvlText w:val=""/>
      <w:lvlJc w:val="left"/>
      <w:pPr>
        <w:ind w:left="720" w:hanging="360"/>
      </w:pPr>
      <w:rPr>
        <w:rFonts w:ascii="Symbol" w:hAnsi="Symbol" w:hint="default"/>
      </w:rPr>
    </w:lvl>
    <w:lvl w:ilvl="1" w:tplc="728A83EC">
      <w:start w:val="1"/>
      <w:numFmt w:val="bullet"/>
      <w:lvlText w:val="o"/>
      <w:lvlJc w:val="left"/>
      <w:pPr>
        <w:ind w:left="1440" w:hanging="360"/>
      </w:pPr>
      <w:rPr>
        <w:rFonts w:ascii="Courier New" w:hAnsi="Courier New" w:hint="default"/>
      </w:rPr>
    </w:lvl>
    <w:lvl w:ilvl="2" w:tplc="87EA9D38">
      <w:start w:val="1"/>
      <w:numFmt w:val="bullet"/>
      <w:lvlText w:val=""/>
      <w:lvlJc w:val="left"/>
      <w:pPr>
        <w:ind w:left="2160" w:hanging="360"/>
      </w:pPr>
      <w:rPr>
        <w:rFonts w:ascii="Wingdings" w:hAnsi="Wingdings" w:hint="default"/>
      </w:rPr>
    </w:lvl>
    <w:lvl w:ilvl="3" w:tplc="1996EAE4">
      <w:start w:val="1"/>
      <w:numFmt w:val="bullet"/>
      <w:lvlText w:val=""/>
      <w:lvlJc w:val="left"/>
      <w:pPr>
        <w:ind w:left="2880" w:hanging="360"/>
      </w:pPr>
      <w:rPr>
        <w:rFonts w:ascii="Symbol" w:hAnsi="Symbol" w:hint="default"/>
      </w:rPr>
    </w:lvl>
    <w:lvl w:ilvl="4" w:tplc="BAF82A40">
      <w:start w:val="1"/>
      <w:numFmt w:val="bullet"/>
      <w:lvlText w:val="o"/>
      <w:lvlJc w:val="left"/>
      <w:pPr>
        <w:ind w:left="3600" w:hanging="360"/>
      </w:pPr>
      <w:rPr>
        <w:rFonts w:ascii="Courier New" w:hAnsi="Courier New" w:hint="default"/>
      </w:rPr>
    </w:lvl>
    <w:lvl w:ilvl="5" w:tplc="47D4057C">
      <w:start w:val="1"/>
      <w:numFmt w:val="bullet"/>
      <w:lvlText w:val=""/>
      <w:lvlJc w:val="left"/>
      <w:pPr>
        <w:ind w:left="4320" w:hanging="360"/>
      </w:pPr>
      <w:rPr>
        <w:rFonts w:ascii="Wingdings" w:hAnsi="Wingdings" w:hint="default"/>
      </w:rPr>
    </w:lvl>
    <w:lvl w:ilvl="6" w:tplc="A3382A1C">
      <w:start w:val="1"/>
      <w:numFmt w:val="bullet"/>
      <w:lvlText w:val=""/>
      <w:lvlJc w:val="left"/>
      <w:pPr>
        <w:ind w:left="5040" w:hanging="360"/>
      </w:pPr>
      <w:rPr>
        <w:rFonts w:ascii="Symbol" w:hAnsi="Symbol" w:hint="default"/>
      </w:rPr>
    </w:lvl>
    <w:lvl w:ilvl="7" w:tplc="CE229D4A">
      <w:start w:val="1"/>
      <w:numFmt w:val="bullet"/>
      <w:lvlText w:val="o"/>
      <w:lvlJc w:val="left"/>
      <w:pPr>
        <w:ind w:left="5760" w:hanging="360"/>
      </w:pPr>
      <w:rPr>
        <w:rFonts w:ascii="Courier New" w:hAnsi="Courier New" w:hint="default"/>
      </w:rPr>
    </w:lvl>
    <w:lvl w:ilvl="8" w:tplc="955A27A2">
      <w:start w:val="1"/>
      <w:numFmt w:val="bullet"/>
      <w:lvlText w:val=""/>
      <w:lvlJc w:val="left"/>
      <w:pPr>
        <w:ind w:left="6480" w:hanging="360"/>
      </w:pPr>
      <w:rPr>
        <w:rFonts w:ascii="Wingdings" w:hAnsi="Wingdings" w:hint="default"/>
      </w:rPr>
    </w:lvl>
  </w:abstractNum>
  <w:abstractNum w:abstractNumId="5" w15:restartNumberingAfterBreak="0">
    <w:nsid w:val="229D19E8"/>
    <w:multiLevelType w:val="hybridMultilevel"/>
    <w:tmpl w:val="0E10ED3A"/>
    <w:lvl w:ilvl="0" w:tplc="280A0001">
      <w:start w:val="1"/>
      <w:numFmt w:val="bullet"/>
      <w:lvlText w:val=""/>
      <w:lvlJc w:val="left"/>
      <w:pPr>
        <w:ind w:left="1488" w:hanging="360"/>
      </w:pPr>
      <w:rPr>
        <w:rFonts w:ascii="Symbol" w:hAnsi="Symbol" w:hint="default"/>
      </w:rPr>
    </w:lvl>
    <w:lvl w:ilvl="1" w:tplc="280A0003">
      <w:start w:val="1"/>
      <w:numFmt w:val="bullet"/>
      <w:lvlText w:val="o"/>
      <w:lvlJc w:val="left"/>
      <w:pPr>
        <w:ind w:left="2208" w:hanging="360"/>
      </w:pPr>
      <w:rPr>
        <w:rFonts w:ascii="Courier New" w:hAnsi="Courier New" w:cs="Courier New" w:hint="default"/>
      </w:rPr>
    </w:lvl>
    <w:lvl w:ilvl="2" w:tplc="280A0005" w:tentative="1">
      <w:start w:val="1"/>
      <w:numFmt w:val="bullet"/>
      <w:lvlText w:val=""/>
      <w:lvlJc w:val="left"/>
      <w:pPr>
        <w:ind w:left="2928" w:hanging="360"/>
      </w:pPr>
      <w:rPr>
        <w:rFonts w:ascii="Wingdings" w:hAnsi="Wingdings" w:hint="default"/>
      </w:rPr>
    </w:lvl>
    <w:lvl w:ilvl="3" w:tplc="280A0001" w:tentative="1">
      <w:start w:val="1"/>
      <w:numFmt w:val="bullet"/>
      <w:lvlText w:val=""/>
      <w:lvlJc w:val="left"/>
      <w:pPr>
        <w:ind w:left="3648" w:hanging="360"/>
      </w:pPr>
      <w:rPr>
        <w:rFonts w:ascii="Symbol" w:hAnsi="Symbol" w:hint="default"/>
      </w:rPr>
    </w:lvl>
    <w:lvl w:ilvl="4" w:tplc="280A0003" w:tentative="1">
      <w:start w:val="1"/>
      <w:numFmt w:val="bullet"/>
      <w:lvlText w:val="o"/>
      <w:lvlJc w:val="left"/>
      <w:pPr>
        <w:ind w:left="4368" w:hanging="360"/>
      </w:pPr>
      <w:rPr>
        <w:rFonts w:ascii="Courier New" w:hAnsi="Courier New" w:cs="Courier New" w:hint="default"/>
      </w:rPr>
    </w:lvl>
    <w:lvl w:ilvl="5" w:tplc="280A0005" w:tentative="1">
      <w:start w:val="1"/>
      <w:numFmt w:val="bullet"/>
      <w:lvlText w:val=""/>
      <w:lvlJc w:val="left"/>
      <w:pPr>
        <w:ind w:left="5088" w:hanging="360"/>
      </w:pPr>
      <w:rPr>
        <w:rFonts w:ascii="Wingdings" w:hAnsi="Wingdings" w:hint="default"/>
      </w:rPr>
    </w:lvl>
    <w:lvl w:ilvl="6" w:tplc="280A0001" w:tentative="1">
      <w:start w:val="1"/>
      <w:numFmt w:val="bullet"/>
      <w:lvlText w:val=""/>
      <w:lvlJc w:val="left"/>
      <w:pPr>
        <w:ind w:left="5808" w:hanging="360"/>
      </w:pPr>
      <w:rPr>
        <w:rFonts w:ascii="Symbol" w:hAnsi="Symbol" w:hint="default"/>
      </w:rPr>
    </w:lvl>
    <w:lvl w:ilvl="7" w:tplc="280A0003" w:tentative="1">
      <w:start w:val="1"/>
      <w:numFmt w:val="bullet"/>
      <w:lvlText w:val="o"/>
      <w:lvlJc w:val="left"/>
      <w:pPr>
        <w:ind w:left="6528" w:hanging="360"/>
      </w:pPr>
      <w:rPr>
        <w:rFonts w:ascii="Courier New" w:hAnsi="Courier New" w:cs="Courier New" w:hint="default"/>
      </w:rPr>
    </w:lvl>
    <w:lvl w:ilvl="8" w:tplc="280A0005" w:tentative="1">
      <w:start w:val="1"/>
      <w:numFmt w:val="bullet"/>
      <w:lvlText w:val=""/>
      <w:lvlJc w:val="left"/>
      <w:pPr>
        <w:ind w:left="7248" w:hanging="360"/>
      </w:pPr>
      <w:rPr>
        <w:rFonts w:ascii="Wingdings" w:hAnsi="Wingdings" w:hint="default"/>
      </w:rPr>
    </w:lvl>
  </w:abstractNum>
  <w:abstractNum w:abstractNumId="6" w15:restartNumberingAfterBreak="0">
    <w:nsid w:val="25BD0C40"/>
    <w:multiLevelType w:val="hybridMultilevel"/>
    <w:tmpl w:val="65144C52"/>
    <w:lvl w:ilvl="0" w:tplc="500A0001">
      <w:start w:val="1"/>
      <w:numFmt w:val="bullet"/>
      <w:lvlText w:val=""/>
      <w:lvlJc w:val="left"/>
      <w:pPr>
        <w:ind w:left="2160" w:hanging="360"/>
      </w:pPr>
      <w:rPr>
        <w:rFonts w:ascii="Symbol" w:hAnsi="Symbol" w:hint="default"/>
      </w:rPr>
    </w:lvl>
    <w:lvl w:ilvl="1" w:tplc="500A0003" w:tentative="1">
      <w:start w:val="1"/>
      <w:numFmt w:val="bullet"/>
      <w:lvlText w:val="o"/>
      <w:lvlJc w:val="left"/>
      <w:pPr>
        <w:ind w:left="2880" w:hanging="360"/>
      </w:pPr>
      <w:rPr>
        <w:rFonts w:ascii="Courier New" w:hAnsi="Courier New" w:cs="Courier New" w:hint="default"/>
      </w:rPr>
    </w:lvl>
    <w:lvl w:ilvl="2" w:tplc="500A0005" w:tentative="1">
      <w:start w:val="1"/>
      <w:numFmt w:val="bullet"/>
      <w:lvlText w:val=""/>
      <w:lvlJc w:val="left"/>
      <w:pPr>
        <w:ind w:left="3600" w:hanging="360"/>
      </w:pPr>
      <w:rPr>
        <w:rFonts w:ascii="Wingdings" w:hAnsi="Wingdings" w:hint="default"/>
      </w:rPr>
    </w:lvl>
    <w:lvl w:ilvl="3" w:tplc="500A0001" w:tentative="1">
      <w:start w:val="1"/>
      <w:numFmt w:val="bullet"/>
      <w:lvlText w:val=""/>
      <w:lvlJc w:val="left"/>
      <w:pPr>
        <w:ind w:left="4320" w:hanging="360"/>
      </w:pPr>
      <w:rPr>
        <w:rFonts w:ascii="Symbol" w:hAnsi="Symbol" w:hint="default"/>
      </w:rPr>
    </w:lvl>
    <w:lvl w:ilvl="4" w:tplc="500A0003" w:tentative="1">
      <w:start w:val="1"/>
      <w:numFmt w:val="bullet"/>
      <w:lvlText w:val="o"/>
      <w:lvlJc w:val="left"/>
      <w:pPr>
        <w:ind w:left="5040" w:hanging="360"/>
      </w:pPr>
      <w:rPr>
        <w:rFonts w:ascii="Courier New" w:hAnsi="Courier New" w:cs="Courier New" w:hint="default"/>
      </w:rPr>
    </w:lvl>
    <w:lvl w:ilvl="5" w:tplc="500A0005" w:tentative="1">
      <w:start w:val="1"/>
      <w:numFmt w:val="bullet"/>
      <w:lvlText w:val=""/>
      <w:lvlJc w:val="left"/>
      <w:pPr>
        <w:ind w:left="5760" w:hanging="360"/>
      </w:pPr>
      <w:rPr>
        <w:rFonts w:ascii="Wingdings" w:hAnsi="Wingdings" w:hint="default"/>
      </w:rPr>
    </w:lvl>
    <w:lvl w:ilvl="6" w:tplc="500A0001" w:tentative="1">
      <w:start w:val="1"/>
      <w:numFmt w:val="bullet"/>
      <w:lvlText w:val=""/>
      <w:lvlJc w:val="left"/>
      <w:pPr>
        <w:ind w:left="6480" w:hanging="360"/>
      </w:pPr>
      <w:rPr>
        <w:rFonts w:ascii="Symbol" w:hAnsi="Symbol" w:hint="default"/>
      </w:rPr>
    </w:lvl>
    <w:lvl w:ilvl="7" w:tplc="500A0003" w:tentative="1">
      <w:start w:val="1"/>
      <w:numFmt w:val="bullet"/>
      <w:lvlText w:val="o"/>
      <w:lvlJc w:val="left"/>
      <w:pPr>
        <w:ind w:left="7200" w:hanging="360"/>
      </w:pPr>
      <w:rPr>
        <w:rFonts w:ascii="Courier New" w:hAnsi="Courier New" w:cs="Courier New" w:hint="default"/>
      </w:rPr>
    </w:lvl>
    <w:lvl w:ilvl="8" w:tplc="500A0005" w:tentative="1">
      <w:start w:val="1"/>
      <w:numFmt w:val="bullet"/>
      <w:lvlText w:val=""/>
      <w:lvlJc w:val="left"/>
      <w:pPr>
        <w:ind w:left="7920" w:hanging="360"/>
      </w:pPr>
      <w:rPr>
        <w:rFonts w:ascii="Wingdings" w:hAnsi="Wingdings" w:hint="default"/>
      </w:rPr>
    </w:lvl>
  </w:abstractNum>
  <w:abstractNum w:abstractNumId="7" w15:restartNumberingAfterBreak="0">
    <w:nsid w:val="27CC0024"/>
    <w:multiLevelType w:val="hybridMultilevel"/>
    <w:tmpl w:val="0AA2374C"/>
    <w:lvl w:ilvl="0" w:tplc="500A0001">
      <w:start w:val="1"/>
      <w:numFmt w:val="bullet"/>
      <w:lvlText w:val=""/>
      <w:lvlJc w:val="left"/>
      <w:pPr>
        <w:ind w:left="2160" w:hanging="360"/>
      </w:pPr>
      <w:rPr>
        <w:rFonts w:ascii="Symbol" w:hAnsi="Symbol" w:hint="default"/>
      </w:rPr>
    </w:lvl>
    <w:lvl w:ilvl="1" w:tplc="500A0003" w:tentative="1">
      <w:start w:val="1"/>
      <w:numFmt w:val="bullet"/>
      <w:lvlText w:val="o"/>
      <w:lvlJc w:val="left"/>
      <w:pPr>
        <w:ind w:left="2880" w:hanging="360"/>
      </w:pPr>
      <w:rPr>
        <w:rFonts w:ascii="Courier New" w:hAnsi="Courier New" w:cs="Courier New" w:hint="default"/>
      </w:rPr>
    </w:lvl>
    <w:lvl w:ilvl="2" w:tplc="500A0005" w:tentative="1">
      <w:start w:val="1"/>
      <w:numFmt w:val="bullet"/>
      <w:lvlText w:val=""/>
      <w:lvlJc w:val="left"/>
      <w:pPr>
        <w:ind w:left="3600" w:hanging="360"/>
      </w:pPr>
      <w:rPr>
        <w:rFonts w:ascii="Wingdings" w:hAnsi="Wingdings" w:hint="default"/>
      </w:rPr>
    </w:lvl>
    <w:lvl w:ilvl="3" w:tplc="500A0001" w:tentative="1">
      <w:start w:val="1"/>
      <w:numFmt w:val="bullet"/>
      <w:lvlText w:val=""/>
      <w:lvlJc w:val="left"/>
      <w:pPr>
        <w:ind w:left="4320" w:hanging="360"/>
      </w:pPr>
      <w:rPr>
        <w:rFonts w:ascii="Symbol" w:hAnsi="Symbol" w:hint="default"/>
      </w:rPr>
    </w:lvl>
    <w:lvl w:ilvl="4" w:tplc="500A0003" w:tentative="1">
      <w:start w:val="1"/>
      <w:numFmt w:val="bullet"/>
      <w:lvlText w:val="o"/>
      <w:lvlJc w:val="left"/>
      <w:pPr>
        <w:ind w:left="5040" w:hanging="360"/>
      </w:pPr>
      <w:rPr>
        <w:rFonts w:ascii="Courier New" w:hAnsi="Courier New" w:cs="Courier New" w:hint="default"/>
      </w:rPr>
    </w:lvl>
    <w:lvl w:ilvl="5" w:tplc="500A0005" w:tentative="1">
      <w:start w:val="1"/>
      <w:numFmt w:val="bullet"/>
      <w:lvlText w:val=""/>
      <w:lvlJc w:val="left"/>
      <w:pPr>
        <w:ind w:left="5760" w:hanging="360"/>
      </w:pPr>
      <w:rPr>
        <w:rFonts w:ascii="Wingdings" w:hAnsi="Wingdings" w:hint="default"/>
      </w:rPr>
    </w:lvl>
    <w:lvl w:ilvl="6" w:tplc="500A0001" w:tentative="1">
      <w:start w:val="1"/>
      <w:numFmt w:val="bullet"/>
      <w:lvlText w:val=""/>
      <w:lvlJc w:val="left"/>
      <w:pPr>
        <w:ind w:left="6480" w:hanging="360"/>
      </w:pPr>
      <w:rPr>
        <w:rFonts w:ascii="Symbol" w:hAnsi="Symbol" w:hint="default"/>
      </w:rPr>
    </w:lvl>
    <w:lvl w:ilvl="7" w:tplc="500A0003" w:tentative="1">
      <w:start w:val="1"/>
      <w:numFmt w:val="bullet"/>
      <w:lvlText w:val="o"/>
      <w:lvlJc w:val="left"/>
      <w:pPr>
        <w:ind w:left="7200" w:hanging="360"/>
      </w:pPr>
      <w:rPr>
        <w:rFonts w:ascii="Courier New" w:hAnsi="Courier New" w:cs="Courier New" w:hint="default"/>
      </w:rPr>
    </w:lvl>
    <w:lvl w:ilvl="8" w:tplc="500A0005" w:tentative="1">
      <w:start w:val="1"/>
      <w:numFmt w:val="bullet"/>
      <w:lvlText w:val=""/>
      <w:lvlJc w:val="left"/>
      <w:pPr>
        <w:ind w:left="7920" w:hanging="360"/>
      </w:pPr>
      <w:rPr>
        <w:rFonts w:ascii="Wingdings" w:hAnsi="Wingdings" w:hint="default"/>
      </w:rPr>
    </w:lvl>
  </w:abstractNum>
  <w:abstractNum w:abstractNumId="8" w15:restartNumberingAfterBreak="0">
    <w:nsid w:val="28172886"/>
    <w:multiLevelType w:val="hybridMultilevel"/>
    <w:tmpl w:val="571887AA"/>
    <w:lvl w:ilvl="0" w:tplc="043AA100">
      <w:start w:val="1"/>
      <w:numFmt w:val="bullet"/>
      <w:pStyle w:val="Estiloparrafo"/>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2A26338B"/>
    <w:multiLevelType w:val="hybridMultilevel"/>
    <w:tmpl w:val="1318C5EC"/>
    <w:lvl w:ilvl="0" w:tplc="500A000B">
      <w:start w:val="1"/>
      <w:numFmt w:val="bullet"/>
      <w:lvlText w:val=""/>
      <w:lvlJc w:val="left"/>
      <w:pPr>
        <w:ind w:left="4701" w:hanging="360"/>
      </w:pPr>
      <w:rPr>
        <w:rFonts w:ascii="Wingdings" w:hAnsi="Wingdings" w:hint="default"/>
      </w:rPr>
    </w:lvl>
    <w:lvl w:ilvl="1" w:tplc="500A0003" w:tentative="1">
      <w:start w:val="1"/>
      <w:numFmt w:val="bullet"/>
      <w:lvlText w:val="o"/>
      <w:lvlJc w:val="left"/>
      <w:pPr>
        <w:ind w:left="5421" w:hanging="360"/>
      </w:pPr>
      <w:rPr>
        <w:rFonts w:ascii="Courier New" w:hAnsi="Courier New" w:cs="Courier New" w:hint="default"/>
      </w:rPr>
    </w:lvl>
    <w:lvl w:ilvl="2" w:tplc="500A0005" w:tentative="1">
      <w:start w:val="1"/>
      <w:numFmt w:val="bullet"/>
      <w:lvlText w:val=""/>
      <w:lvlJc w:val="left"/>
      <w:pPr>
        <w:ind w:left="6141" w:hanging="360"/>
      </w:pPr>
      <w:rPr>
        <w:rFonts w:ascii="Wingdings" w:hAnsi="Wingdings" w:hint="default"/>
      </w:rPr>
    </w:lvl>
    <w:lvl w:ilvl="3" w:tplc="500A0001" w:tentative="1">
      <w:start w:val="1"/>
      <w:numFmt w:val="bullet"/>
      <w:lvlText w:val=""/>
      <w:lvlJc w:val="left"/>
      <w:pPr>
        <w:ind w:left="6861" w:hanging="360"/>
      </w:pPr>
      <w:rPr>
        <w:rFonts w:ascii="Symbol" w:hAnsi="Symbol" w:hint="default"/>
      </w:rPr>
    </w:lvl>
    <w:lvl w:ilvl="4" w:tplc="500A0003" w:tentative="1">
      <w:start w:val="1"/>
      <w:numFmt w:val="bullet"/>
      <w:lvlText w:val="o"/>
      <w:lvlJc w:val="left"/>
      <w:pPr>
        <w:ind w:left="7581" w:hanging="360"/>
      </w:pPr>
      <w:rPr>
        <w:rFonts w:ascii="Courier New" w:hAnsi="Courier New" w:cs="Courier New" w:hint="default"/>
      </w:rPr>
    </w:lvl>
    <w:lvl w:ilvl="5" w:tplc="500A0005" w:tentative="1">
      <w:start w:val="1"/>
      <w:numFmt w:val="bullet"/>
      <w:lvlText w:val=""/>
      <w:lvlJc w:val="left"/>
      <w:pPr>
        <w:ind w:left="8301" w:hanging="360"/>
      </w:pPr>
      <w:rPr>
        <w:rFonts w:ascii="Wingdings" w:hAnsi="Wingdings" w:hint="default"/>
      </w:rPr>
    </w:lvl>
    <w:lvl w:ilvl="6" w:tplc="500A0001" w:tentative="1">
      <w:start w:val="1"/>
      <w:numFmt w:val="bullet"/>
      <w:lvlText w:val=""/>
      <w:lvlJc w:val="left"/>
      <w:pPr>
        <w:ind w:left="9021" w:hanging="360"/>
      </w:pPr>
      <w:rPr>
        <w:rFonts w:ascii="Symbol" w:hAnsi="Symbol" w:hint="default"/>
      </w:rPr>
    </w:lvl>
    <w:lvl w:ilvl="7" w:tplc="500A0003" w:tentative="1">
      <w:start w:val="1"/>
      <w:numFmt w:val="bullet"/>
      <w:lvlText w:val="o"/>
      <w:lvlJc w:val="left"/>
      <w:pPr>
        <w:ind w:left="9741" w:hanging="360"/>
      </w:pPr>
      <w:rPr>
        <w:rFonts w:ascii="Courier New" w:hAnsi="Courier New" w:cs="Courier New" w:hint="default"/>
      </w:rPr>
    </w:lvl>
    <w:lvl w:ilvl="8" w:tplc="500A0005" w:tentative="1">
      <w:start w:val="1"/>
      <w:numFmt w:val="bullet"/>
      <w:lvlText w:val=""/>
      <w:lvlJc w:val="left"/>
      <w:pPr>
        <w:ind w:left="10461" w:hanging="360"/>
      </w:pPr>
      <w:rPr>
        <w:rFonts w:ascii="Wingdings" w:hAnsi="Wingdings" w:hint="default"/>
      </w:rPr>
    </w:lvl>
  </w:abstractNum>
  <w:abstractNum w:abstractNumId="10" w15:restartNumberingAfterBreak="0">
    <w:nsid w:val="2D4A3D9A"/>
    <w:multiLevelType w:val="hybridMultilevel"/>
    <w:tmpl w:val="2180788C"/>
    <w:lvl w:ilvl="0" w:tplc="280A000D">
      <w:start w:val="1"/>
      <w:numFmt w:val="bullet"/>
      <w:lvlText w:val=""/>
      <w:lvlJc w:val="left"/>
      <w:pPr>
        <w:ind w:left="1698" w:hanging="360"/>
      </w:pPr>
      <w:rPr>
        <w:rFonts w:ascii="Wingdings" w:hAnsi="Wingdings" w:hint="default"/>
      </w:rPr>
    </w:lvl>
    <w:lvl w:ilvl="1" w:tplc="280A0003" w:tentative="1">
      <w:start w:val="1"/>
      <w:numFmt w:val="bullet"/>
      <w:lvlText w:val="o"/>
      <w:lvlJc w:val="left"/>
      <w:pPr>
        <w:ind w:left="2418" w:hanging="360"/>
      </w:pPr>
      <w:rPr>
        <w:rFonts w:ascii="Courier New" w:hAnsi="Courier New" w:cs="Courier New" w:hint="default"/>
      </w:rPr>
    </w:lvl>
    <w:lvl w:ilvl="2" w:tplc="280A0005" w:tentative="1">
      <w:start w:val="1"/>
      <w:numFmt w:val="bullet"/>
      <w:lvlText w:val=""/>
      <w:lvlJc w:val="left"/>
      <w:pPr>
        <w:ind w:left="3138" w:hanging="360"/>
      </w:pPr>
      <w:rPr>
        <w:rFonts w:ascii="Wingdings" w:hAnsi="Wingdings" w:hint="default"/>
      </w:rPr>
    </w:lvl>
    <w:lvl w:ilvl="3" w:tplc="280A0001" w:tentative="1">
      <w:start w:val="1"/>
      <w:numFmt w:val="bullet"/>
      <w:lvlText w:val=""/>
      <w:lvlJc w:val="left"/>
      <w:pPr>
        <w:ind w:left="3858" w:hanging="360"/>
      </w:pPr>
      <w:rPr>
        <w:rFonts w:ascii="Symbol" w:hAnsi="Symbol" w:hint="default"/>
      </w:rPr>
    </w:lvl>
    <w:lvl w:ilvl="4" w:tplc="280A0003" w:tentative="1">
      <w:start w:val="1"/>
      <w:numFmt w:val="bullet"/>
      <w:lvlText w:val="o"/>
      <w:lvlJc w:val="left"/>
      <w:pPr>
        <w:ind w:left="4578" w:hanging="360"/>
      </w:pPr>
      <w:rPr>
        <w:rFonts w:ascii="Courier New" w:hAnsi="Courier New" w:cs="Courier New" w:hint="default"/>
      </w:rPr>
    </w:lvl>
    <w:lvl w:ilvl="5" w:tplc="280A0005" w:tentative="1">
      <w:start w:val="1"/>
      <w:numFmt w:val="bullet"/>
      <w:lvlText w:val=""/>
      <w:lvlJc w:val="left"/>
      <w:pPr>
        <w:ind w:left="5298" w:hanging="360"/>
      </w:pPr>
      <w:rPr>
        <w:rFonts w:ascii="Wingdings" w:hAnsi="Wingdings" w:hint="default"/>
      </w:rPr>
    </w:lvl>
    <w:lvl w:ilvl="6" w:tplc="280A0001" w:tentative="1">
      <w:start w:val="1"/>
      <w:numFmt w:val="bullet"/>
      <w:lvlText w:val=""/>
      <w:lvlJc w:val="left"/>
      <w:pPr>
        <w:ind w:left="6018" w:hanging="360"/>
      </w:pPr>
      <w:rPr>
        <w:rFonts w:ascii="Symbol" w:hAnsi="Symbol" w:hint="default"/>
      </w:rPr>
    </w:lvl>
    <w:lvl w:ilvl="7" w:tplc="280A0003" w:tentative="1">
      <w:start w:val="1"/>
      <w:numFmt w:val="bullet"/>
      <w:lvlText w:val="o"/>
      <w:lvlJc w:val="left"/>
      <w:pPr>
        <w:ind w:left="6738" w:hanging="360"/>
      </w:pPr>
      <w:rPr>
        <w:rFonts w:ascii="Courier New" w:hAnsi="Courier New" w:cs="Courier New" w:hint="default"/>
      </w:rPr>
    </w:lvl>
    <w:lvl w:ilvl="8" w:tplc="280A0005" w:tentative="1">
      <w:start w:val="1"/>
      <w:numFmt w:val="bullet"/>
      <w:lvlText w:val=""/>
      <w:lvlJc w:val="left"/>
      <w:pPr>
        <w:ind w:left="7458" w:hanging="360"/>
      </w:pPr>
      <w:rPr>
        <w:rFonts w:ascii="Wingdings" w:hAnsi="Wingdings" w:hint="default"/>
      </w:rPr>
    </w:lvl>
  </w:abstractNum>
  <w:abstractNum w:abstractNumId="11" w15:restartNumberingAfterBreak="0">
    <w:nsid w:val="2DD505D1"/>
    <w:multiLevelType w:val="hybridMultilevel"/>
    <w:tmpl w:val="954C02D2"/>
    <w:lvl w:ilvl="0" w:tplc="AC62BF38">
      <w:start w:val="1"/>
      <w:numFmt w:val="upperRoman"/>
      <w:lvlText w:val="%1."/>
      <w:lvlJc w:val="left"/>
      <w:pPr>
        <w:ind w:left="698" w:hanging="440"/>
      </w:pPr>
      <w:rPr>
        <w:rFonts w:ascii="Times New Roman" w:eastAsia="Times New Roman" w:hAnsi="Times New Roman" w:cs="Times New Roman" w:hint="default"/>
        <w:spacing w:val="-4"/>
        <w:w w:val="99"/>
        <w:sz w:val="24"/>
        <w:szCs w:val="24"/>
        <w:lang w:val="es-ES" w:eastAsia="es-ES" w:bidi="es-ES"/>
      </w:rPr>
    </w:lvl>
    <w:lvl w:ilvl="1" w:tplc="39FE4EC0">
      <w:numFmt w:val="bullet"/>
      <w:lvlText w:val=""/>
      <w:lvlJc w:val="left"/>
      <w:pPr>
        <w:ind w:left="971" w:hanging="356"/>
      </w:pPr>
      <w:rPr>
        <w:rFonts w:ascii="Symbol" w:eastAsia="Symbol" w:hAnsi="Symbol" w:cs="Symbol" w:hint="default"/>
        <w:w w:val="100"/>
        <w:sz w:val="24"/>
        <w:szCs w:val="24"/>
        <w:lang w:val="es-ES" w:eastAsia="es-ES" w:bidi="es-ES"/>
      </w:rPr>
    </w:lvl>
    <w:lvl w:ilvl="2" w:tplc="96C8F8B6">
      <w:numFmt w:val="bullet"/>
      <w:lvlText w:val="•"/>
      <w:lvlJc w:val="left"/>
      <w:pPr>
        <w:ind w:left="1934" w:hanging="356"/>
      </w:pPr>
      <w:rPr>
        <w:rFonts w:hint="default"/>
        <w:lang w:val="es-ES" w:eastAsia="es-ES" w:bidi="es-ES"/>
      </w:rPr>
    </w:lvl>
    <w:lvl w:ilvl="3" w:tplc="2008498A">
      <w:numFmt w:val="bullet"/>
      <w:lvlText w:val="•"/>
      <w:lvlJc w:val="left"/>
      <w:pPr>
        <w:ind w:left="2888" w:hanging="356"/>
      </w:pPr>
      <w:rPr>
        <w:rFonts w:hint="default"/>
        <w:lang w:val="es-ES" w:eastAsia="es-ES" w:bidi="es-ES"/>
      </w:rPr>
    </w:lvl>
    <w:lvl w:ilvl="4" w:tplc="AC5265F0">
      <w:numFmt w:val="bullet"/>
      <w:lvlText w:val="•"/>
      <w:lvlJc w:val="left"/>
      <w:pPr>
        <w:ind w:left="3842" w:hanging="356"/>
      </w:pPr>
      <w:rPr>
        <w:rFonts w:hint="default"/>
        <w:lang w:val="es-ES" w:eastAsia="es-ES" w:bidi="es-ES"/>
      </w:rPr>
    </w:lvl>
    <w:lvl w:ilvl="5" w:tplc="1654EC80">
      <w:numFmt w:val="bullet"/>
      <w:lvlText w:val="•"/>
      <w:lvlJc w:val="left"/>
      <w:pPr>
        <w:ind w:left="4796" w:hanging="356"/>
      </w:pPr>
      <w:rPr>
        <w:rFonts w:hint="default"/>
        <w:lang w:val="es-ES" w:eastAsia="es-ES" w:bidi="es-ES"/>
      </w:rPr>
    </w:lvl>
    <w:lvl w:ilvl="6" w:tplc="A008041A">
      <w:numFmt w:val="bullet"/>
      <w:lvlText w:val="•"/>
      <w:lvlJc w:val="left"/>
      <w:pPr>
        <w:ind w:left="5750" w:hanging="356"/>
      </w:pPr>
      <w:rPr>
        <w:rFonts w:hint="default"/>
        <w:lang w:val="es-ES" w:eastAsia="es-ES" w:bidi="es-ES"/>
      </w:rPr>
    </w:lvl>
    <w:lvl w:ilvl="7" w:tplc="A378D2BE">
      <w:numFmt w:val="bullet"/>
      <w:lvlText w:val="•"/>
      <w:lvlJc w:val="left"/>
      <w:pPr>
        <w:ind w:left="6704" w:hanging="356"/>
      </w:pPr>
      <w:rPr>
        <w:rFonts w:hint="default"/>
        <w:lang w:val="es-ES" w:eastAsia="es-ES" w:bidi="es-ES"/>
      </w:rPr>
    </w:lvl>
    <w:lvl w:ilvl="8" w:tplc="711E15DA">
      <w:numFmt w:val="bullet"/>
      <w:lvlText w:val="•"/>
      <w:lvlJc w:val="left"/>
      <w:pPr>
        <w:ind w:left="7658" w:hanging="356"/>
      </w:pPr>
      <w:rPr>
        <w:rFonts w:hint="default"/>
        <w:lang w:val="es-ES" w:eastAsia="es-ES" w:bidi="es-ES"/>
      </w:rPr>
    </w:lvl>
  </w:abstractNum>
  <w:abstractNum w:abstractNumId="12" w15:restartNumberingAfterBreak="0">
    <w:nsid w:val="2DEB3D2A"/>
    <w:multiLevelType w:val="hybridMultilevel"/>
    <w:tmpl w:val="497A5432"/>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2FCD00C2"/>
    <w:multiLevelType w:val="multilevel"/>
    <w:tmpl w:val="5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FD662FF"/>
    <w:multiLevelType w:val="hybridMultilevel"/>
    <w:tmpl w:val="4F40CCC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364D683B"/>
    <w:multiLevelType w:val="hybridMultilevel"/>
    <w:tmpl w:val="F05EE450"/>
    <w:lvl w:ilvl="0" w:tplc="500A0001">
      <w:start w:val="1"/>
      <w:numFmt w:val="bullet"/>
      <w:lvlText w:val=""/>
      <w:lvlJc w:val="left"/>
      <w:pPr>
        <w:ind w:left="1620" w:hanging="360"/>
      </w:pPr>
      <w:rPr>
        <w:rFonts w:ascii="Symbol" w:hAnsi="Symbol" w:hint="default"/>
      </w:rPr>
    </w:lvl>
    <w:lvl w:ilvl="1" w:tplc="500A0003" w:tentative="1">
      <w:start w:val="1"/>
      <w:numFmt w:val="bullet"/>
      <w:lvlText w:val="o"/>
      <w:lvlJc w:val="left"/>
      <w:pPr>
        <w:ind w:left="2340" w:hanging="360"/>
      </w:pPr>
      <w:rPr>
        <w:rFonts w:ascii="Courier New" w:hAnsi="Courier New" w:cs="Courier New" w:hint="default"/>
      </w:rPr>
    </w:lvl>
    <w:lvl w:ilvl="2" w:tplc="500A0005" w:tentative="1">
      <w:start w:val="1"/>
      <w:numFmt w:val="bullet"/>
      <w:lvlText w:val=""/>
      <w:lvlJc w:val="left"/>
      <w:pPr>
        <w:ind w:left="3060" w:hanging="360"/>
      </w:pPr>
      <w:rPr>
        <w:rFonts w:ascii="Wingdings" w:hAnsi="Wingdings" w:hint="default"/>
      </w:rPr>
    </w:lvl>
    <w:lvl w:ilvl="3" w:tplc="500A0001" w:tentative="1">
      <w:start w:val="1"/>
      <w:numFmt w:val="bullet"/>
      <w:lvlText w:val=""/>
      <w:lvlJc w:val="left"/>
      <w:pPr>
        <w:ind w:left="3780" w:hanging="360"/>
      </w:pPr>
      <w:rPr>
        <w:rFonts w:ascii="Symbol" w:hAnsi="Symbol" w:hint="default"/>
      </w:rPr>
    </w:lvl>
    <w:lvl w:ilvl="4" w:tplc="500A0003" w:tentative="1">
      <w:start w:val="1"/>
      <w:numFmt w:val="bullet"/>
      <w:lvlText w:val="o"/>
      <w:lvlJc w:val="left"/>
      <w:pPr>
        <w:ind w:left="4500" w:hanging="360"/>
      </w:pPr>
      <w:rPr>
        <w:rFonts w:ascii="Courier New" w:hAnsi="Courier New" w:cs="Courier New" w:hint="default"/>
      </w:rPr>
    </w:lvl>
    <w:lvl w:ilvl="5" w:tplc="500A0005" w:tentative="1">
      <w:start w:val="1"/>
      <w:numFmt w:val="bullet"/>
      <w:lvlText w:val=""/>
      <w:lvlJc w:val="left"/>
      <w:pPr>
        <w:ind w:left="5220" w:hanging="360"/>
      </w:pPr>
      <w:rPr>
        <w:rFonts w:ascii="Wingdings" w:hAnsi="Wingdings" w:hint="default"/>
      </w:rPr>
    </w:lvl>
    <w:lvl w:ilvl="6" w:tplc="500A0001" w:tentative="1">
      <w:start w:val="1"/>
      <w:numFmt w:val="bullet"/>
      <w:lvlText w:val=""/>
      <w:lvlJc w:val="left"/>
      <w:pPr>
        <w:ind w:left="5940" w:hanging="360"/>
      </w:pPr>
      <w:rPr>
        <w:rFonts w:ascii="Symbol" w:hAnsi="Symbol" w:hint="default"/>
      </w:rPr>
    </w:lvl>
    <w:lvl w:ilvl="7" w:tplc="500A0003" w:tentative="1">
      <w:start w:val="1"/>
      <w:numFmt w:val="bullet"/>
      <w:lvlText w:val="o"/>
      <w:lvlJc w:val="left"/>
      <w:pPr>
        <w:ind w:left="6660" w:hanging="360"/>
      </w:pPr>
      <w:rPr>
        <w:rFonts w:ascii="Courier New" w:hAnsi="Courier New" w:cs="Courier New" w:hint="default"/>
      </w:rPr>
    </w:lvl>
    <w:lvl w:ilvl="8" w:tplc="500A0005" w:tentative="1">
      <w:start w:val="1"/>
      <w:numFmt w:val="bullet"/>
      <w:lvlText w:val=""/>
      <w:lvlJc w:val="left"/>
      <w:pPr>
        <w:ind w:left="7380" w:hanging="360"/>
      </w:pPr>
      <w:rPr>
        <w:rFonts w:ascii="Wingdings" w:hAnsi="Wingdings" w:hint="default"/>
      </w:rPr>
    </w:lvl>
  </w:abstractNum>
  <w:abstractNum w:abstractNumId="16" w15:restartNumberingAfterBreak="0">
    <w:nsid w:val="37654BEB"/>
    <w:multiLevelType w:val="hybridMultilevel"/>
    <w:tmpl w:val="745EBC6A"/>
    <w:lvl w:ilvl="0" w:tplc="CF1C03E4">
      <w:start w:val="1"/>
      <w:numFmt w:val="bullet"/>
      <w:lvlText w:val=""/>
      <w:lvlJc w:val="left"/>
      <w:pPr>
        <w:ind w:left="720" w:hanging="360"/>
      </w:pPr>
      <w:rPr>
        <w:rFonts w:ascii="Symbol" w:hAnsi="Symbol" w:hint="default"/>
      </w:rPr>
    </w:lvl>
    <w:lvl w:ilvl="1" w:tplc="9D9C1984">
      <w:start w:val="1"/>
      <w:numFmt w:val="bullet"/>
      <w:lvlText w:val=""/>
      <w:lvlJc w:val="left"/>
      <w:pPr>
        <w:ind w:left="1440" w:hanging="360"/>
      </w:pPr>
      <w:rPr>
        <w:rFonts w:ascii="Symbol" w:hAnsi="Symbol" w:hint="default"/>
      </w:rPr>
    </w:lvl>
    <w:lvl w:ilvl="2" w:tplc="1E78487A">
      <w:start w:val="1"/>
      <w:numFmt w:val="bullet"/>
      <w:lvlText w:val=""/>
      <w:lvlJc w:val="left"/>
      <w:pPr>
        <w:ind w:left="2160" w:hanging="360"/>
      </w:pPr>
      <w:rPr>
        <w:rFonts w:ascii="Wingdings" w:hAnsi="Wingdings" w:hint="default"/>
      </w:rPr>
    </w:lvl>
    <w:lvl w:ilvl="3" w:tplc="F02A04EA">
      <w:start w:val="1"/>
      <w:numFmt w:val="bullet"/>
      <w:lvlText w:val=""/>
      <w:lvlJc w:val="left"/>
      <w:pPr>
        <w:ind w:left="2880" w:hanging="360"/>
      </w:pPr>
      <w:rPr>
        <w:rFonts w:ascii="Symbol" w:hAnsi="Symbol" w:hint="default"/>
      </w:rPr>
    </w:lvl>
    <w:lvl w:ilvl="4" w:tplc="031A56E2">
      <w:start w:val="1"/>
      <w:numFmt w:val="bullet"/>
      <w:lvlText w:val="o"/>
      <w:lvlJc w:val="left"/>
      <w:pPr>
        <w:ind w:left="3600" w:hanging="360"/>
      </w:pPr>
      <w:rPr>
        <w:rFonts w:ascii="Courier New" w:hAnsi="Courier New" w:hint="default"/>
      </w:rPr>
    </w:lvl>
    <w:lvl w:ilvl="5" w:tplc="B1FC98A4">
      <w:start w:val="1"/>
      <w:numFmt w:val="bullet"/>
      <w:lvlText w:val=""/>
      <w:lvlJc w:val="left"/>
      <w:pPr>
        <w:ind w:left="4320" w:hanging="360"/>
      </w:pPr>
      <w:rPr>
        <w:rFonts w:ascii="Wingdings" w:hAnsi="Wingdings" w:hint="default"/>
      </w:rPr>
    </w:lvl>
    <w:lvl w:ilvl="6" w:tplc="389E615C">
      <w:start w:val="1"/>
      <w:numFmt w:val="bullet"/>
      <w:lvlText w:val=""/>
      <w:lvlJc w:val="left"/>
      <w:pPr>
        <w:ind w:left="5040" w:hanging="360"/>
      </w:pPr>
      <w:rPr>
        <w:rFonts w:ascii="Symbol" w:hAnsi="Symbol" w:hint="default"/>
      </w:rPr>
    </w:lvl>
    <w:lvl w:ilvl="7" w:tplc="5E0EA9C0">
      <w:start w:val="1"/>
      <w:numFmt w:val="bullet"/>
      <w:lvlText w:val="o"/>
      <w:lvlJc w:val="left"/>
      <w:pPr>
        <w:ind w:left="5760" w:hanging="360"/>
      </w:pPr>
      <w:rPr>
        <w:rFonts w:ascii="Courier New" w:hAnsi="Courier New" w:hint="default"/>
      </w:rPr>
    </w:lvl>
    <w:lvl w:ilvl="8" w:tplc="B3F8B3A4">
      <w:start w:val="1"/>
      <w:numFmt w:val="bullet"/>
      <w:lvlText w:val=""/>
      <w:lvlJc w:val="left"/>
      <w:pPr>
        <w:ind w:left="6480" w:hanging="360"/>
      </w:pPr>
      <w:rPr>
        <w:rFonts w:ascii="Wingdings" w:hAnsi="Wingdings" w:hint="default"/>
      </w:rPr>
    </w:lvl>
  </w:abstractNum>
  <w:abstractNum w:abstractNumId="17" w15:restartNumberingAfterBreak="0">
    <w:nsid w:val="3A910A1F"/>
    <w:multiLevelType w:val="hybridMultilevel"/>
    <w:tmpl w:val="F5C4EC1C"/>
    <w:lvl w:ilvl="0" w:tplc="500A000F">
      <w:start w:val="1"/>
      <w:numFmt w:val="decimal"/>
      <w:lvlText w:val="%1."/>
      <w:lvlJc w:val="left"/>
      <w:pPr>
        <w:ind w:left="720" w:hanging="360"/>
      </w:pPr>
    </w:lvl>
    <w:lvl w:ilvl="1" w:tplc="500A0019" w:tentative="1">
      <w:start w:val="1"/>
      <w:numFmt w:val="lowerLetter"/>
      <w:lvlText w:val="%2."/>
      <w:lvlJc w:val="left"/>
      <w:pPr>
        <w:ind w:left="1440" w:hanging="360"/>
      </w:pPr>
    </w:lvl>
    <w:lvl w:ilvl="2" w:tplc="500A001B" w:tentative="1">
      <w:start w:val="1"/>
      <w:numFmt w:val="lowerRoman"/>
      <w:lvlText w:val="%3."/>
      <w:lvlJc w:val="right"/>
      <w:pPr>
        <w:ind w:left="2160" w:hanging="180"/>
      </w:pPr>
    </w:lvl>
    <w:lvl w:ilvl="3" w:tplc="500A000F" w:tentative="1">
      <w:start w:val="1"/>
      <w:numFmt w:val="decimal"/>
      <w:lvlText w:val="%4."/>
      <w:lvlJc w:val="left"/>
      <w:pPr>
        <w:ind w:left="2880" w:hanging="360"/>
      </w:pPr>
    </w:lvl>
    <w:lvl w:ilvl="4" w:tplc="500A0019" w:tentative="1">
      <w:start w:val="1"/>
      <w:numFmt w:val="lowerLetter"/>
      <w:lvlText w:val="%5."/>
      <w:lvlJc w:val="left"/>
      <w:pPr>
        <w:ind w:left="3600" w:hanging="360"/>
      </w:pPr>
    </w:lvl>
    <w:lvl w:ilvl="5" w:tplc="500A001B" w:tentative="1">
      <w:start w:val="1"/>
      <w:numFmt w:val="lowerRoman"/>
      <w:lvlText w:val="%6."/>
      <w:lvlJc w:val="right"/>
      <w:pPr>
        <w:ind w:left="4320" w:hanging="180"/>
      </w:pPr>
    </w:lvl>
    <w:lvl w:ilvl="6" w:tplc="500A000F" w:tentative="1">
      <w:start w:val="1"/>
      <w:numFmt w:val="decimal"/>
      <w:lvlText w:val="%7."/>
      <w:lvlJc w:val="left"/>
      <w:pPr>
        <w:ind w:left="5040" w:hanging="360"/>
      </w:pPr>
    </w:lvl>
    <w:lvl w:ilvl="7" w:tplc="500A0019" w:tentative="1">
      <w:start w:val="1"/>
      <w:numFmt w:val="lowerLetter"/>
      <w:lvlText w:val="%8."/>
      <w:lvlJc w:val="left"/>
      <w:pPr>
        <w:ind w:left="5760" w:hanging="360"/>
      </w:pPr>
    </w:lvl>
    <w:lvl w:ilvl="8" w:tplc="500A001B" w:tentative="1">
      <w:start w:val="1"/>
      <w:numFmt w:val="lowerRoman"/>
      <w:lvlText w:val="%9."/>
      <w:lvlJc w:val="right"/>
      <w:pPr>
        <w:ind w:left="6480" w:hanging="180"/>
      </w:pPr>
    </w:lvl>
  </w:abstractNum>
  <w:abstractNum w:abstractNumId="18" w15:restartNumberingAfterBreak="0">
    <w:nsid w:val="403C02CD"/>
    <w:multiLevelType w:val="multilevel"/>
    <w:tmpl w:val="485096FC"/>
    <w:lvl w:ilvl="0">
      <w:start w:val="5"/>
      <w:numFmt w:val="decimal"/>
      <w:lvlText w:val="%1"/>
      <w:lvlJc w:val="left"/>
      <w:pPr>
        <w:ind w:left="660" w:hanging="660"/>
      </w:pPr>
      <w:rPr>
        <w:rFonts w:hint="default"/>
      </w:rPr>
    </w:lvl>
    <w:lvl w:ilvl="1">
      <w:start w:val="1"/>
      <w:numFmt w:val="decimal"/>
      <w:lvlText w:val="%1.%2"/>
      <w:lvlJc w:val="left"/>
      <w:pPr>
        <w:ind w:left="1500" w:hanging="660"/>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28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320" w:hanging="1440"/>
      </w:pPr>
      <w:rPr>
        <w:rFonts w:hint="default"/>
      </w:rPr>
    </w:lvl>
    <w:lvl w:ilvl="8">
      <w:start w:val="1"/>
      <w:numFmt w:val="decimal"/>
      <w:lvlText w:val="%1.%2.%3.%4.%5.%6.%7.%8.%9"/>
      <w:lvlJc w:val="left"/>
      <w:pPr>
        <w:ind w:left="8520" w:hanging="1800"/>
      </w:pPr>
      <w:rPr>
        <w:rFonts w:hint="default"/>
      </w:rPr>
    </w:lvl>
  </w:abstractNum>
  <w:abstractNum w:abstractNumId="19" w15:restartNumberingAfterBreak="0">
    <w:nsid w:val="42283B37"/>
    <w:multiLevelType w:val="hybridMultilevel"/>
    <w:tmpl w:val="E7043404"/>
    <w:lvl w:ilvl="0" w:tplc="280A000D">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20" w15:restartNumberingAfterBreak="0">
    <w:nsid w:val="42D23C2E"/>
    <w:multiLevelType w:val="hybridMultilevel"/>
    <w:tmpl w:val="EBF83FF2"/>
    <w:lvl w:ilvl="0" w:tplc="500A0001">
      <w:start w:val="1"/>
      <w:numFmt w:val="bullet"/>
      <w:lvlText w:val=""/>
      <w:lvlJc w:val="left"/>
      <w:pPr>
        <w:ind w:left="2160" w:hanging="360"/>
      </w:pPr>
      <w:rPr>
        <w:rFonts w:ascii="Symbol" w:hAnsi="Symbol" w:hint="default"/>
      </w:rPr>
    </w:lvl>
    <w:lvl w:ilvl="1" w:tplc="500A0003" w:tentative="1">
      <w:start w:val="1"/>
      <w:numFmt w:val="bullet"/>
      <w:lvlText w:val="o"/>
      <w:lvlJc w:val="left"/>
      <w:pPr>
        <w:ind w:left="2880" w:hanging="360"/>
      </w:pPr>
      <w:rPr>
        <w:rFonts w:ascii="Courier New" w:hAnsi="Courier New" w:cs="Courier New" w:hint="default"/>
      </w:rPr>
    </w:lvl>
    <w:lvl w:ilvl="2" w:tplc="500A0005" w:tentative="1">
      <w:start w:val="1"/>
      <w:numFmt w:val="bullet"/>
      <w:lvlText w:val=""/>
      <w:lvlJc w:val="left"/>
      <w:pPr>
        <w:ind w:left="3600" w:hanging="360"/>
      </w:pPr>
      <w:rPr>
        <w:rFonts w:ascii="Wingdings" w:hAnsi="Wingdings" w:hint="default"/>
      </w:rPr>
    </w:lvl>
    <w:lvl w:ilvl="3" w:tplc="500A0001" w:tentative="1">
      <w:start w:val="1"/>
      <w:numFmt w:val="bullet"/>
      <w:lvlText w:val=""/>
      <w:lvlJc w:val="left"/>
      <w:pPr>
        <w:ind w:left="4320" w:hanging="360"/>
      </w:pPr>
      <w:rPr>
        <w:rFonts w:ascii="Symbol" w:hAnsi="Symbol" w:hint="default"/>
      </w:rPr>
    </w:lvl>
    <w:lvl w:ilvl="4" w:tplc="500A0003" w:tentative="1">
      <w:start w:val="1"/>
      <w:numFmt w:val="bullet"/>
      <w:lvlText w:val="o"/>
      <w:lvlJc w:val="left"/>
      <w:pPr>
        <w:ind w:left="5040" w:hanging="360"/>
      </w:pPr>
      <w:rPr>
        <w:rFonts w:ascii="Courier New" w:hAnsi="Courier New" w:cs="Courier New" w:hint="default"/>
      </w:rPr>
    </w:lvl>
    <w:lvl w:ilvl="5" w:tplc="500A0005" w:tentative="1">
      <w:start w:val="1"/>
      <w:numFmt w:val="bullet"/>
      <w:lvlText w:val=""/>
      <w:lvlJc w:val="left"/>
      <w:pPr>
        <w:ind w:left="5760" w:hanging="360"/>
      </w:pPr>
      <w:rPr>
        <w:rFonts w:ascii="Wingdings" w:hAnsi="Wingdings" w:hint="default"/>
      </w:rPr>
    </w:lvl>
    <w:lvl w:ilvl="6" w:tplc="500A0001" w:tentative="1">
      <w:start w:val="1"/>
      <w:numFmt w:val="bullet"/>
      <w:lvlText w:val=""/>
      <w:lvlJc w:val="left"/>
      <w:pPr>
        <w:ind w:left="6480" w:hanging="360"/>
      </w:pPr>
      <w:rPr>
        <w:rFonts w:ascii="Symbol" w:hAnsi="Symbol" w:hint="default"/>
      </w:rPr>
    </w:lvl>
    <w:lvl w:ilvl="7" w:tplc="500A0003" w:tentative="1">
      <w:start w:val="1"/>
      <w:numFmt w:val="bullet"/>
      <w:lvlText w:val="o"/>
      <w:lvlJc w:val="left"/>
      <w:pPr>
        <w:ind w:left="7200" w:hanging="360"/>
      </w:pPr>
      <w:rPr>
        <w:rFonts w:ascii="Courier New" w:hAnsi="Courier New" w:cs="Courier New" w:hint="default"/>
      </w:rPr>
    </w:lvl>
    <w:lvl w:ilvl="8" w:tplc="500A0005" w:tentative="1">
      <w:start w:val="1"/>
      <w:numFmt w:val="bullet"/>
      <w:lvlText w:val=""/>
      <w:lvlJc w:val="left"/>
      <w:pPr>
        <w:ind w:left="7920" w:hanging="360"/>
      </w:pPr>
      <w:rPr>
        <w:rFonts w:ascii="Wingdings" w:hAnsi="Wingdings" w:hint="default"/>
      </w:rPr>
    </w:lvl>
  </w:abstractNum>
  <w:abstractNum w:abstractNumId="21" w15:restartNumberingAfterBreak="0">
    <w:nsid w:val="491329CA"/>
    <w:multiLevelType w:val="hybridMultilevel"/>
    <w:tmpl w:val="E31E811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4D2370DF"/>
    <w:multiLevelType w:val="hybridMultilevel"/>
    <w:tmpl w:val="D42C5A5A"/>
    <w:lvl w:ilvl="0" w:tplc="0409000F">
      <w:start w:val="1"/>
      <w:numFmt w:val="decimal"/>
      <w:lvlText w:val="%1."/>
      <w:lvlJc w:val="left"/>
      <w:pPr>
        <w:ind w:left="2563" w:hanging="360"/>
      </w:pPr>
    </w:lvl>
    <w:lvl w:ilvl="1" w:tplc="04090019" w:tentative="1">
      <w:start w:val="1"/>
      <w:numFmt w:val="lowerLetter"/>
      <w:lvlText w:val="%2."/>
      <w:lvlJc w:val="left"/>
      <w:pPr>
        <w:ind w:left="3283" w:hanging="360"/>
      </w:pPr>
    </w:lvl>
    <w:lvl w:ilvl="2" w:tplc="0409001B" w:tentative="1">
      <w:start w:val="1"/>
      <w:numFmt w:val="lowerRoman"/>
      <w:lvlText w:val="%3."/>
      <w:lvlJc w:val="right"/>
      <w:pPr>
        <w:ind w:left="4003" w:hanging="180"/>
      </w:pPr>
    </w:lvl>
    <w:lvl w:ilvl="3" w:tplc="0409000F" w:tentative="1">
      <w:start w:val="1"/>
      <w:numFmt w:val="decimal"/>
      <w:lvlText w:val="%4."/>
      <w:lvlJc w:val="left"/>
      <w:pPr>
        <w:ind w:left="4723" w:hanging="360"/>
      </w:pPr>
    </w:lvl>
    <w:lvl w:ilvl="4" w:tplc="04090019" w:tentative="1">
      <w:start w:val="1"/>
      <w:numFmt w:val="lowerLetter"/>
      <w:lvlText w:val="%5."/>
      <w:lvlJc w:val="left"/>
      <w:pPr>
        <w:ind w:left="5443" w:hanging="360"/>
      </w:pPr>
    </w:lvl>
    <w:lvl w:ilvl="5" w:tplc="0409001B" w:tentative="1">
      <w:start w:val="1"/>
      <w:numFmt w:val="lowerRoman"/>
      <w:lvlText w:val="%6."/>
      <w:lvlJc w:val="right"/>
      <w:pPr>
        <w:ind w:left="6163" w:hanging="180"/>
      </w:pPr>
    </w:lvl>
    <w:lvl w:ilvl="6" w:tplc="0409000F" w:tentative="1">
      <w:start w:val="1"/>
      <w:numFmt w:val="decimal"/>
      <w:lvlText w:val="%7."/>
      <w:lvlJc w:val="left"/>
      <w:pPr>
        <w:ind w:left="6883" w:hanging="360"/>
      </w:pPr>
    </w:lvl>
    <w:lvl w:ilvl="7" w:tplc="04090019" w:tentative="1">
      <w:start w:val="1"/>
      <w:numFmt w:val="lowerLetter"/>
      <w:lvlText w:val="%8."/>
      <w:lvlJc w:val="left"/>
      <w:pPr>
        <w:ind w:left="7603" w:hanging="360"/>
      </w:pPr>
    </w:lvl>
    <w:lvl w:ilvl="8" w:tplc="0409001B" w:tentative="1">
      <w:start w:val="1"/>
      <w:numFmt w:val="lowerRoman"/>
      <w:lvlText w:val="%9."/>
      <w:lvlJc w:val="right"/>
      <w:pPr>
        <w:ind w:left="8323" w:hanging="180"/>
      </w:pPr>
    </w:lvl>
  </w:abstractNum>
  <w:abstractNum w:abstractNumId="23" w15:restartNumberingAfterBreak="0">
    <w:nsid w:val="58B01D59"/>
    <w:multiLevelType w:val="hybridMultilevel"/>
    <w:tmpl w:val="B04CE25A"/>
    <w:lvl w:ilvl="0" w:tplc="500A0001">
      <w:start w:val="1"/>
      <w:numFmt w:val="bullet"/>
      <w:lvlText w:val=""/>
      <w:lvlJc w:val="left"/>
      <w:pPr>
        <w:ind w:left="2160" w:hanging="360"/>
      </w:pPr>
      <w:rPr>
        <w:rFonts w:ascii="Symbol" w:hAnsi="Symbol" w:hint="default"/>
      </w:rPr>
    </w:lvl>
    <w:lvl w:ilvl="1" w:tplc="500A0003" w:tentative="1">
      <w:start w:val="1"/>
      <w:numFmt w:val="bullet"/>
      <w:lvlText w:val="o"/>
      <w:lvlJc w:val="left"/>
      <w:pPr>
        <w:ind w:left="2880" w:hanging="360"/>
      </w:pPr>
      <w:rPr>
        <w:rFonts w:ascii="Courier New" w:hAnsi="Courier New" w:cs="Courier New" w:hint="default"/>
      </w:rPr>
    </w:lvl>
    <w:lvl w:ilvl="2" w:tplc="500A0005" w:tentative="1">
      <w:start w:val="1"/>
      <w:numFmt w:val="bullet"/>
      <w:lvlText w:val=""/>
      <w:lvlJc w:val="left"/>
      <w:pPr>
        <w:ind w:left="3600" w:hanging="360"/>
      </w:pPr>
      <w:rPr>
        <w:rFonts w:ascii="Wingdings" w:hAnsi="Wingdings" w:hint="default"/>
      </w:rPr>
    </w:lvl>
    <w:lvl w:ilvl="3" w:tplc="500A0001" w:tentative="1">
      <w:start w:val="1"/>
      <w:numFmt w:val="bullet"/>
      <w:lvlText w:val=""/>
      <w:lvlJc w:val="left"/>
      <w:pPr>
        <w:ind w:left="4320" w:hanging="360"/>
      </w:pPr>
      <w:rPr>
        <w:rFonts w:ascii="Symbol" w:hAnsi="Symbol" w:hint="default"/>
      </w:rPr>
    </w:lvl>
    <w:lvl w:ilvl="4" w:tplc="500A0003" w:tentative="1">
      <w:start w:val="1"/>
      <w:numFmt w:val="bullet"/>
      <w:lvlText w:val="o"/>
      <w:lvlJc w:val="left"/>
      <w:pPr>
        <w:ind w:left="5040" w:hanging="360"/>
      </w:pPr>
      <w:rPr>
        <w:rFonts w:ascii="Courier New" w:hAnsi="Courier New" w:cs="Courier New" w:hint="default"/>
      </w:rPr>
    </w:lvl>
    <w:lvl w:ilvl="5" w:tplc="500A0005" w:tentative="1">
      <w:start w:val="1"/>
      <w:numFmt w:val="bullet"/>
      <w:lvlText w:val=""/>
      <w:lvlJc w:val="left"/>
      <w:pPr>
        <w:ind w:left="5760" w:hanging="360"/>
      </w:pPr>
      <w:rPr>
        <w:rFonts w:ascii="Wingdings" w:hAnsi="Wingdings" w:hint="default"/>
      </w:rPr>
    </w:lvl>
    <w:lvl w:ilvl="6" w:tplc="500A0001" w:tentative="1">
      <w:start w:val="1"/>
      <w:numFmt w:val="bullet"/>
      <w:lvlText w:val=""/>
      <w:lvlJc w:val="left"/>
      <w:pPr>
        <w:ind w:left="6480" w:hanging="360"/>
      </w:pPr>
      <w:rPr>
        <w:rFonts w:ascii="Symbol" w:hAnsi="Symbol" w:hint="default"/>
      </w:rPr>
    </w:lvl>
    <w:lvl w:ilvl="7" w:tplc="500A0003" w:tentative="1">
      <w:start w:val="1"/>
      <w:numFmt w:val="bullet"/>
      <w:lvlText w:val="o"/>
      <w:lvlJc w:val="left"/>
      <w:pPr>
        <w:ind w:left="7200" w:hanging="360"/>
      </w:pPr>
      <w:rPr>
        <w:rFonts w:ascii="Courier New" w:hAnsi="Courier New" w:cs="Courier New" w:hint="default"/>
      </w:rPr>
    </w:lvl>
    <w:lvl w:ilvl="8" w:tplc="500A0005" w:tentative="1">
      <w:start w:val="1"/>
      <w:numFmt w:val="bullet"/>
      <w:lvlText w:val=""/>
      <w:lvlJc w:val="left"/>
      <w:pPr>
        <w:ind w:left="7920" w:hanging="360"/>
      </w:pPr>
      <w:rPr>
        <w:rFonts w:ascii="Wingdings" w:hAnsi="Wingdings" w:hint="default"/>
      </w:rPr>
    </w:lvl>
  </w:abstractNum>
  <w:abstractNum w:abstractNumId="24" w15:restartNumberingAfterBreak="0">
    <w:nsid w:val="5EFD55CE"/>
    <w:multiLevelType w:val="hybridMultilevel"/>
    <w:tmpl w:val="2CC008B6"/>
    <w:lvl w:ilvl="0" w:tplc="500A0001">
      <w:start w:val="1"/>
      <w:numFmt w:val="bullet"/>
      <w:lvlText w:val=""/>
      <w:lvlJc w:val="left"/>
      <w:pPr>
        <w:ind w:left="1980" w:hanging="360"/>
      </w:pPr>
      <w:rPr>
        <w:rFonts w:ascii="Symbol" w:hAnsi="Symbol" w:hint="default"/>
      </w:rPr>
    </w:lvl>
    <w:lvl w:ilvl="1" w:tplc="500A0003" w:tentative="1">
      <w:start w:val="1"/>
      <w:numFmt w:val="bullet"/>
      <w:lvlText w:val="o"/>
      <w:lvlJc w:val="left"/>
      <w:pPr>
        <w:ind w:left="2700" w:hanging="360"/>
      </w:pPr>
      <w:rPr>
        <w:rFonts w:ascii="Courier New" w:hAnsi="Courier New" w:cs="Courier New" w:hint="default"/>
      </w:rPr>
    </w:lvl>
    <w:lvl w:ilvl="2" w:tplc="500A0005" w:tentative="1">
      <w:start w:val="1"/>
      <w:numFmt w:val="bullet"/>
      <w:lvlText w:val=""/>
      <w:lvlJc w:val="left"/>
      <w:pPr>
        <w:ind w:left="3420" w:hanging="360"/>
      </w:pPr>
      <w:rPr>
        <w:rFonts w:ascii="Wingdings" w:hAnsi="Wingdings" w:hint="default"/>
      </w:rPr>
    </w:lvl>
    <w:lvl w:ilvl="3" w:tplc="500A0001" w:tentative="1">
      <w:start w:val="1"/>
      <w:numFmt w:val="bullet"/>
      <w:lvlText w:val=""/>
      <w:lvlJc w:val="left"/>
      <w:pPr>
        <w:ind w:left="4140" w:hanging="360"/>
      </w:pPr>
      <w:rPr>
        <w:rFonts w:ascii="Symbol" w:hAnsi="Symbol" w:hint="default"/>
      </w:rPr>
    </w:lvl>
    <w:lvl w:ilvl="4" w:tplc="500A0003" w:tentative="1">
      <w:start w:val="1"/>
      <w:numFmt w:val="bullet"/>
      <w:lvlText w:val="o"/>
      <w:lvlJc w:val="left"/>
      <w:pPr>
        <w:ind w:left="4860" w:hanging="360"/>
      </w:pPr>
      <w:rPr>
        <w:rFonts w:ascii="Courier New" w:hAnsi="Courier New" w:cs="Courier New" w:hint="default"/>
      </w:rPr>
    </w:lvl>
    <w:lvl w:ilvl="5" w:tplc="500A0005" w:tentative="1">
      <w:start w:val="1"/>
      <w:numFmt w:val="bullet"/>
      <w:lvlText w:val=""/>
      <w:lvlJc w:val="left"/>
      <w:pPr>
        <w:ind w:left="5580" w:hanging="360"/>
      </w:pPr>
      <w:rPr>
        <w:rFonts w:ascii="Wingdings" w:hAnsi="Wingdings" w:hint="default"/>
      </w:rPr>
    </w:lvl>
    <w:lvl w:ilvl="6" w:tplc="500A0001" w:tentative="1">
      <w:start w:val="1"/>
      <w:numFmt w:val="bullet"/>
      <w:lvlText w:val=""/>
      <w:lvlJc w:val="left"/>
      <w:pPr>
        <w:ind w:left="6300" w:hanging="360"/>
      </w:pPr>
      <w:rPr>
        <w:rFonts w:ascii="Symbol" w:hAnsi="Symbol" w:hint="default"/>
      </w:rPr>
    </w:lvl>
    <w:lvl w:ilvl="7" w:tplc="500A0003" w:tentative="1">
      <w:start w:val="1"/>
      <w:numFmt w:val="bullet"/>
      <w:lvlText w:val="o"/>
      <w:lvlJc w:val="left"/>
      <w:pPr>
        <w:ind w:left="7020" w:hanging="360"/>
      </w:pPr>
      <w:rPr>
        <w:rFonts w:ascii="Courier New" w:hAnsi="Courier New" w:cs="Courier New" w:hint="default"/>
      </w:rPr>
    </w:lvl>
    <w:lvl w:ilvl="8" w:tplc="500A0005" w:tentative="1">
      <w:start w:val="1"/>
      <w:numFmt w:val="bullet"/>
      <w:lvlText w:val=""/>
      <w:lvlJc w:val="left"/>
      <w:pPr>
        <w:ind w:left="7740" w:hanging="360"/>
      </w:pPr>
      <w:rPr>
        <w:rFonts w:ascii="Wingdings" w:hAnsi="Wingdings" w:hint="default"/>
      </w:rPr>
    </w:lvl>
  </w:abstractNum>
  <w:abstractNum w:abstractNumId="25" w15:restartNumberingAfterBreak="0">
    <w:nsid w:val="5FD36A72"/>
    <w:multiLevelType w:val="hybridMultilevel"/>
    <w:tmpl w:val="A50C5E1E"/>
    <w:lvl w:ilvl="0" w:tplc="500A0001">
      <w:start w:val="1"/>
      <w:numFmt w:val="bullet"/>
      <w:lvlText w:val=""/>
      <w:lvlJc w:val="left"/>
      <w:pPr>
        <w:ind w:left="720" w:hanging="360"/>
      </w:pPr>
      <w:rPr>
        <w:rFonts w:ascii="Symbol" w:hAnsi="Symbol" w:hint="default"/>
      </w:rPr>
    </w:lvl>
    <w:lvl w:ilvl="1" w:tplc="500A0001">
      <w:start w:val="1"/>
      <w:numFmt w:val="bullet"/>
      <w:lvlText w:val=""/>
      <w:lvlJc w:val="left"/>
      <w:pPr>
        <w:ind w:left="1440" w:hanging="360"/>
      </w:pPr>
      <w:rPr>
        <w:rFonts w:ascii="Symbol" w:hAnsi="Symbol" w:hint="default"/>
      </w:rPr>
    </w:lvl>
    <w:lvl w:ilvl="2" w:tplc="500A0005">
      <w:start w:val="1"/>
      <w:numFmt w:val="bullet"/>
      <w:lvlText w:val=""/>
      <w:lvlJc w:val="left"/>
      <w:pPr>
        <w:ind w:left="2160" w:hanging="360"/>
      </w:pPr>
      <w:rPr>
        <w:rFonts w:ascii="Wingdings" w:hAnsi="Wingdings" w:hint="default"/>
      </w:rPr>
    </w:lvl>
    <w:lvl w:ilvl="3" w:tplc="500A0001" w:tentative="1">
      <w:start w:val="1"/>
      <w:numFmt w:val="bullet"/>
      <w:lvlText w:val=""/>
      <w:lvlJc w:val="left"/>
      <w:pPr>
        <w:ind w:left="2880" w:hanging="360"/>
      </w:pPr>
      <w:rPr>
        <w:rFonts w:ascii="Symbol" w:hAnsi="Symbol" w:hint="default"/>
      </w:rPr>
    </w:lvl>
    <w:lvl w:ilvl="4" w:tplc="500A0003" w:tentative="1">
      <w:start w:val="1"/>
      <w:numFmt w:val="bullet"/>
      <w:lvlText w:val="o"/>
      <w:lvlJc w:val="left"/>
      <w:pPr>
        <w:ind w:left="3600" w:hanging="360"/>
      </w:pPr>
      <w:rPr>
        <w:rFonts w:ascii="Courier New" w:hAnsi="Courier New" w:cs="Courier New" w:hint="default"/>
      </w:rPr>
    </w:lvl>
    <w:lvl w:ilvl="5" w:tplc="500A0005" w:tentative="1">
      <w:start w:val="1"/>
      <w:numFmt w:val="bullet"/>
      <w:lvlText w:val=""/>
      <w:lvlJc w:val="left"/>
      <w:pPr>
        <w:ind w:left="4320" w:hanging="360"/>
      </w:pPr>
      <w:rPr>
        <w:rFonts w:ascii="Wingdings" w:hAnsi="Wingdings" w:hint="default"/>
      </w:rPr>
    </w:lvl>
    <w:lvl w:ilvl="6" w:tplc="500A0001" w:tentative="1">
      <w:start w:val="1"/>
      <w:numFmt w:val="bullet"/>
      <w:lvlText w:val=""/>
      <w:lvlJc w:val="left"/>
      <w:pPr>
        <w:ind w:left="5040" w:hanging="360"/>
      </w:pPr>
      <w:rPr>
        <w:rFonts w:ascii="Symbol" w:hAnsi="Symbol" w:hint="default"/>
      </w:rPr>
    </w:lvl>
    <w:lvl w:ilvl="7" w:tplc="500A0003" w:tentative="1">
      <w:start w:val="1"/>
      <w:numFmt w:val="bullet"/>
      <w:lvlText w:val="o"/>
      <w:lvlJc w:val="left"/>
      <w:pPr>
        <w:ind w:left="5760" w:hanging="360"/>
      </w:pPr>
      <w:rPr>
        <w:rFonts w:ascii="Courier New" w:hAnsi="Courier New" w:cs="Courier New" w:hint="default"/>
      </w:rPr>
    </w:lvl>
    <w:lvl w:ilvl="8" w:tplc="500A0005" w:tentative="1">
      <w:start w:val="1"/>
      <w:numFmt w:val="bullet"/>
      <w:lvlText w:val=""/>
      <w:lvlJc w:val="left"/>
      <w:pPr>
        <w:ind w:left="6480" w:hanging="360"/>
      </w:pPr>
      <w:rPr>
        <w:rFonts w:ascii="Wingdings" w:hAnsi="Wingdings" w:hint="default"/>
      </w:rPr>
    </w:lvl>
  </w:abstractNum>
  <w:abstractNum w:abstractNumId="26" w15:restartNumberingAfterBreak="0">
    <w:nsid w:val="6157068C"/>
    <w:multiLevelType w:val="hybridMultilevel"/>
    <w:tmpl w:val="56B8332A"/>
    <w:lvl w:ilvl="0" w:tplc="500A000B">
      <w:start w:val="1"/>
      <w:numFmt w:val="bullet"/>
      <w:lvlText w:val=""/>
      <w:lvlJc w:val="left"/>
      <w:pPr>
        <w:ind w:left="1260" w:hanging="360"/>
      </w:pPr>
      <w:rPr>
        <w:rFonts w:ascii="Wingdings" w:hAnsi="Wingdings" w:hint="default"/>
      </w:rPr>
    </w:lvl>
    <w:lvl w:ilvl="1" w:tplc="500A0003" w:tentative="1">
      <w:start w:val="1"/>
      <w:numFmt w:val="bullet"/>
      <w:lvlText w:val="o"/>
      <w:lvlJc w:val="left"/>
      <w:pPr>
        <w:ind w:left="1980" w:hanging="360"/>
      </w:pPr>
      <w:rPr>
        <w:rFonts w:ascii="Courier New" w:hAnsi="Courier New" w:cs="Courier New" w:hint="default"/>
      </w:rPr>
    </w:lvl>
    <w:lvl w:ilvl="2" w:tplc="500A0005" w:tentative="1">
      <w:start w:val="1"/>
      <w:numFmt w:val="bullet"/>
      <w:lvlText w:val=""/>
      <w:lvlJc w:val="left"/>
      <w:pPr>
        <w:ind w:left="2700" w:hanging="360"/>
      </w:pPr>
      <w:rPr>
        <w:rFonts w:ascii="Wingdings" w:hAnsi="Wingdings" w:hint="default"/>
      </w:rPr>
    </w:lvl>
    <w:lvl w:ilvl="3" w:tplc="500A0001" w:tentative="1">
      <w:start w:val="1"/>
      <w:numFmt w:val="bullet"/>
      <w:lvlText w:val=""/>
      <w:lvlJc w:val="left"/>
      <w:pPr>
        <w:ind w:left="3420" w:hanging="360"/>
      </w:pPr>
      <w:rPr>
        <w:rFonts w:ascii="Symbol" w:hAnsi="Symbol" w:hint="default"/>
      </w:rPr>
    </w:lvl>
    <w:lvl w:ilvl="4" w:tplc="500A0003" w:tentative="1">
      <w:start w:val="1"/>
      <w:numFmt w:val="bullet"/>
      <w:lvlText w:val="o"/>
      <w:lvlJc w:val="left"/>
      <w:pPr>
        <w:ind w:left="4140" w:hanging="360"/>
      </w:pPr>
      <w:rPr>
        <w:rFonts w:ascii="Courier New" w:hAnsi="Courier New" w:cs="Courier New" w:hint="default"/>
      </w:rPr>
    </w:lvl>
    <w:lvl w:ilvl="5" w:tplc="500A0005" w:tentative="1">
      <w:start w:val="1"/>
      <w:numFmt w:val="bullet"/>
      <w:lvlText w:val=""/>
      <w:lvlJc w:val="left"/>
      <w:pPr>
        <w:ind w:left="4860" w:hanging="360"/>
      </w:pPr>
      <w:rPr>
        <w:rFonts w:ascii="Wingdings" w:hAnsi="Wingdings" w:hint="default"/>
      </w:rPr>
    </w:lvl>
    <w:lvl w:ilvl="6" w:tplc="500A0001" w:tentative="1">
      <w:start w:val="1"/>
      <w:numFmt w:val="bullet"/>
      <w:lvlText w:val=""/>
      <w:lvlJc w:val="left"/>
      <w:pPr>
        <w:ind w:left="5580" w:hanging="360"/>
      </w:pPr>
      <w:rPr>
        <w:rFonts w:ascii="Symbol" w:hAnsi="Symbol" w:hint="default"/>
      </w:rPr>
    </w:lvl>
    <w:lvl w:ilvl="7" w:tplc="500A0003" w:tentative="1">
      <w:start w:val="1"/>
      <w:numFmt w:val="bullet"/>
      <w:lvlText w:val="o"/>
      <w:lvlJc w:val="left"/>
      <w:pPr>
        <w:ind w:left="6300" w:hanging="360"/>
      </w:pPr>
      <w:rPr>
        <w:rFonts w:ascii="Courier New" w:hAnsi="Courier New" w:cs="Courier New" w:hint="default"/>
      </w:rPr>
    </w:lvl>
    <w:lvl w:ilvl="8" w:tplc="500A0005" w:tentative="1">
      <w:start w:val="1"/>
      <w:numFmt w:val="bullet"/>
      <w:lvlText w:val=""/>
      <w:lvlJc w:val="left"/>
      <w:pPr>
        <w:ind w:left="7020" w:hanging="360"/>
      </w:pPr>
      <w:rPr>
        <w:rFonts w:ascii="Wingdings" w:hAnsi="Wingdings" w:hint="default"/>
      </w:rPr>
    </w:lvl>
  </w:abstractNum>
  <w:abstractNum w:abstractNumId="27" w15:restartNumberingAfterBreak="0">
    <w:nsid w:val="64CE0BAE"/>
    <w:multiLevelType w:val="hybridMultilevel"/>
    <w:tmpl w:val="99805D6C"/>
    <w:lvl w:ilvl="0" w:tplc="500A000B">
      <w:start w:val="1"/>
      <w:numFmt w:val="bullet"/>
      <w:lvlText w:val=""/>
      <w:lvlJc w:val="left"/>
      <w:pPr>
        <w:ind w:left="1620" w:hanging="360"/>
      </w:pPr>
      <w:rPr>
        <w:rFonts w:ascii="Wingdings" w:hAnsi="Wingdings" w:hint="default"/>
      </w:rPr>
    </w:lvl>
    <w:lvl w:ilvl="1" w:tplc="500A0003" w:tentative="1">
      <w:start w:val="1"/>
      <w:numFmt w:val="bullet"/>
      <w:lvlText w:val="o"/>
      <w:lvlJc w:val="left"/>
      <w:pPr>
        <w:ind w:left="2340" w:hanging="360"/>
      </w:pPr>
      <w:rPr>
        <w:rFonts w:ascii="Courier New" w:hAnsi="Courier New" w:cs="Courier New" w:hint="default"/>
      </w:rPr>
    </w:lvl>
    <w:lvl w:ilvl="2" w:tplc="500A0005" w:tentative="1">
      <w:start w:val="1"/>
      <w:numFmt w:val="bullet"/>
      <w:lvlText w:val=""/>
      <w:lvlJc w:val="left"/>
      <w:pPr>
        <w:ind w:left="3060" w:hanging="360"/>
      </w:pPr>
      <w:rPr>
        <w:rFonts w:ascii="Wingdings" w:hAnsi="Wingdings" w:hint="default"/>
      </w:rPr>
    </w:lvl>
    <w:lvl w:ilvl="3" w:tplc="500A0001" w:tentative="1">
      <w:start w:val="1"/>
      <w:numFmt w:val="bullet"/>
      <w:lvlText w:val=""/>
      <w:lvlJc w:val="left"/>
      <w:pPr>
        <w:ind w:left="3780" w:hanging="360"/>
      </w:pPr>
      <w:rPr>
        <w:rFonts w:ascii="Symbol" w:hAnsi="Symbol" w:hint="default"/>
      </w:rPr>
    </w:lvl>
    <w:lvl w:ilvl="4" w:tplc="500A0003" w:tentative="1">
      <w:start w:val="1"/>
      <w:numFmt w:val="bullet"/>
      <w:lvlText w:val="o"/>
      <w:lvlJc w:val="left"/>
      <w:pPr>
        <w:ind w:left="4500" w:hanging="360"/>
      </w:pPr>
      <w:rPr>
        <w:rFonts w:ascii="Courier New" w:hAnsi="Courier New" w:cs="Courier New" w:hint="default"/>
      </w:rPr>
    </w:lvl>
    <w:lvl w:ilvl="5" w:tplc="500A0005" w:tentative="1">
      <w:start w:val="1"/>
      <w:numFmt w:val="bullet"/>
      <w:lvlText w:val=""/>
      <w:lvlJc w:val="left"/>
      <w:pPr>
        <w:ind w:left="5220" w:hanging="360"/>
      </w:pPr>
      <w:rPr>
        <w:rFonts w:ascii="Wingdings" w:hAnsi="Wingdings" w:hint="default"/>
      </w:rPr>
    </w:lvl>
    <w:lvl w:ilvl="6" w:tplc="500A0001" w:tentative="1">
      <w:start w:val="1"/>
      <w:numFmt w:val="bullet"/>
      <w:lvlText w:val=""/>
      <w:lvlJc w:val="left"/>
      <w:pPr>
        <w:ind w:left="5940" w:hanging="360"/>
      </w:pPr>
      <w:rPr>
        <w:rFonts w:ascii="Symbol" w:hAnsi="Symbol" w:hint="default"/>
      </w:rPr>
    </w:lvl>
    <w:lvl w:ilvl="7" w:tplc="500A0003" w:tentative="1">
      <w:start w:val="1"/>
      <w:numFmt w:val="bullet"/>
      <w:lvlText w:val="o"/>
      <w:lvlJc w:val="left"/>
      <w:pPr>
        <w:ind w:left="6660" w:hanging="360"/>
      </w:pPr>
      <w:rPr>
        <w:rFonts w:ascii="Courier New" w:hAnsi="Courier New" w:cs="Courier New" w:hint="default"/>
      </w:rPr>
    </w:lvl>
    <w:lvl w:ilvl="8" w:tplc="500A0005" w:tentative="1">
      <w:start w:val="1"/>
      <w:numFmt w:val="bullet"/>
      <w:lvlText w:val=""/>
      <w:lvlJc w:val="left"/>
      <w:pPr>
        <w:ind w:left="7380" w:hanging="360"/>
      </w:pPr>
      <w:rPr>
        <w:rFonts w:ascii="Wingdings" w:hAnsi="Wingdings" w:hint="default"/>
      </w:rPr>
    </w:lvl>
  </w:abstractNum>
  <w:abstractNum w:abstractNumId="28" w15:restartNumberingAfterBreak="0">
    <w:nsid w:val="66190B68"/>
    <w:multiLevelType w:val="hybridMultilevel"/>
    <w:tmpl w:val="8BCC8AE6"/>
    <w:lvl w:ilvl="0" w:tplc="04090003">
      <w:start w:val="1"/>
      <w:numFmt w:val="bullet"/>
      <w:lvlText w:val="o"/>
      <w:lvlJc w:val="left"/>
      <w:pPr>
        <w:ind w:left="1778" w:hanging="360"/>
      </w:pPr>
      <w:rPr>
        <w:rFonts w:ascii="Courier New" w:hAnsi="Courier New" w:cs="Courier New"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29" w15:restartNumberingAfterBreak="0">
    <w:nsid w:val="677360F5"/>
    <w:multiLevelType w:val="hybridMultilevel"/>
    <w:tmpl w:val="E41ED7BE"/>
    <w:lvl w:ilvl="0" w:tplc="500A0001">
      <w:start w:val="1"/>
      <w:numFmt w:val="bullet"/>
      <w:lvlText w:val=""/>
      <w:lvlJc w:val="left"/>
      <w:pPr>
        <w:ind w:left="2160" w:hanging="360"/>
      </w:pPr>
      <w:rPr>
        <w:rFonts w:ascii="Symbol" w:hAnsi="Symbol" w:hint="default"/>
      </w:rPr>
    </w:lvl>
    <w:lvl w:ilvl="1" w:tplc="500A0003" w:tentative="1">
      <w:start w:val="1"/>
      <w:numFmt w:val="bullet"/>
      <w:lvlText w:val="o"/>
      <w:lvlJc w:val="left"/>
      <w:pPr>
        <w:ind w:left="2880" w:hanging="360"/>
      </w:pPr>
      <w:rPr>
        <w:rFonts w:ascii="Courier New" w:hAnsi="Courier New" w:cs="Courier New" w:hint="default"/>
      </w:rPr>
    </w:lvl>
    <w:lvl w:ilvl="2" w:tplc="500A0005" w:tentative="1">
      <w:start w:val="1"/>
      <w:numFmt w:val="bullet"/>
      <w:lvlText w:val=""/>
      <w:lvlJc w:val="left"/>
      <w:pPr>
        <w:ind w:left="3600" w:hanging="360"/>
      </w:pPr>
      <w:rPr>
        <w:rFonts w:ascii="Wingdings" w:hAnsi="Wingdings" w:hint="default"/>
      </w:rPr>
    </w:lvl>
    <w:lvl w:ilvl="3" w:tplc="500A0001" w:tentative="1">
      <w:start w:val="1"/>
      <w:numFmt w:val="bullet"/>
      <w:lvlText w:val=""/>
      <w:lvlJc w:val="left"/>
      <w:pPr>
        <w:ind w:left="4320" w:hanging="360"/>
      </w:pPr>
      <w:rPr>
        <w:rFonts w:ascii="Symbol" w:hAnsi="Symbol" w:hint="default"/>
      </w:rPr>
    </w:lvl>
    <w:lvl w:ilvl="4" w:tplc="500A0003" w:tentative="1">
      <w:start w:val="1"/>
      <w:numFmt w:val="bullet"/>
      <w:lvlText w:val="o"/>
      <w:lvlJc w:val="left"/>
      <w:pPr>
        <w:ind w:left="5040" w:hanging="360"/>
      </w:pPr>
      <w:rPr>
        <w:rFonts w:ascii="Courier New" w:hAnsi="Courier New" w:cs="Courier New" w:hint="default"/>
      </w:rPr>
    </w:lvl>
    <w:lvl w:ilvl="5" w:tplc="500A0005" w:tentative="1">
      <w:start w:val="1"/>
      <w:numFmt w:val="bullet"/>
      <w:lvlText w:val=""/>
      <w:lvlJc w:val="left"/>
      <w:pPr>
        <w:ind w:left="5760" w:hanging="360"/>
      </w:pPr>
      <w:rPr>
        <w:rFonts w:ascii="Wingdings" w:hAnsi="Wingdings" w:hint="default"/>
      </w:rPr>
    </w:lvl>
    <w:lvl w:ilvl="6" w:tplc="500A0001" w:tentative="1">
      <w:start w:val="1"/>
      <w:numFmt w:val="bullet"/>
      <w:lvlText w:val=""/>
      <w:lvlJc w:val="left"/>
      <w:pPr>
        <w:ind w:left="6480" w:hanging="360"/>
      </w:pPr>
      <w:rPr>
        <w:rFonts w:ascii="Symbol" w:hAnsi="Symbol" w:hint="default"/>
      </w:rPr>
    </w:lvl>
    <w:lvl w:ilvl="7" w:tplc="500A0003" w:tentative="1">
      <w:start w:val="1"/>
      <w:numFmt w:val="bullet"/>
      <w:lvlText w:val="o"/>
      <w:lvlJc w:val="left"/>
      <w:pPr>
        <w:ind w:left="7200" w:hanging="360"/>
      </w:pPr>
      <w:rPr>
        <w:rFonts w:ascii="Courier New" w:hAnsi="Courier New" w:cs="Courier New" w:hint="default"/>
      </w:rPr>
    </w:lvl>
    <w:lvl w:ilvl="8" w:tplc="500A0005" w:tentative="1">
      <w:start w:val="1"/>
      <w:numFmt w:val="bullet"/>
      <w:lvlText w:val=""/>
      <w:lvlJc w:val="left"/>
      <w:pPr>
        <w:ind w:left="7920" w:hanging="360"/>
      </w:pPr>
      <w:rPr>
        <w:rFonts w:ascii="Wingdings" w:hAnsi="Wingdings" w:hint="default"/>
      </w:rPr>
    </w:lvl>
  </w:abstractNum>
  <w:abstractNum w:abstractNumId="30" w15:restartNumberingAfterBreak="0">
    <w:nsid w:val="69BF07D3"/>
    <w:multiLevelType w:val="hybridMultilevel"/>
    <w:tmpl w:val="A782957C"/>
    <w:lvl w:ilvl="0" w:tplc="500A000F">
      <w:start w:val="1"/>
      <w:numFmt w:val="decimal"/>
      <w:lvlText w:val="%1."/>
      <w:lvlJc w:val="left"/>
      <w:pPr>
        <w:ind w:left="2563" w:hanging="360"/>
      </w:pPr>
    </w:lvl>
    <w:lvl w:ilvl="1" w:tplc="500A0019" w:tentative="1">
      <w:start w:val="1"/>
      <w:numFmt w:val="lowerLetter"/>
      <w:lvlText w:val="%2."/>
      <w:lvlJc w:val="left"/>
      <w:pPr>
        <w:ind w:left="3283" w:hanging="360"/>
      </w:pPr>
    </w:lvl>
    <w:lvl w:ilvl="2" w:tplc="500A001B" w:tentative="1">
      <w:start w:val="1"/>
      <w:numFmt w:val="lowerRoman"/>
      <w:lvlText w:val="%3."/>
      <w:lvlJc w:val="right"/>
      <w:pPr>
        <w:ind w:left="4003" w:hanging="180"/>
      </w:pPr>
    </w:lvl>
    <w:lvl w:ilvl="3" w:tplc="500A000F" w:tentative="1">
      <w:start w:val="1"/>
      <w:numFmt w:val="decimal"/>
      <w:lvlText w:val="%4."/>
      <w:lvlJc w:val="left"/>
      <w:pPr>
        <w:ind w:left="4723" w:hanging="360"/>
      </w:pPr>
    </w:lvl>
    <w:lvl w:ilvl="4" w:tplc="500A0019" w:tentative="1">
      <w:start w:val="1"/>
      <w:numFmt w:val="lowerLetter"/>
      <w:lvlText w:val="%5."/>
      <w:lvlJc w:val="left"/>
      <w:pPr>
        <w:ind w:left="5443" w:hanging="360"/>
      </w:pPr>
    </w:lvl>
    <w:lvl w:ilvl="5" w:tplc="500A001B" w:tentative="1">
      <w:start w:val="1"/>
      <w:numFmt w:val="lowerRoman"/>
      <w:lvlText w:val="%6."/>
      <w:lvlJc w:val="right"/>
      <w:pPr>
        <w:ind w:left="6163" w:hanging="180"/>
      </w:pPr>
    </w:lvl>
    <w:lvl w:ilvl="6" w:tplc="500A000F" w:tentative="1">
      <w:start w:val="1"/>
      <w:numFmt w:val="decimal"/>
      <w:lvlText w:val="%7."/>
      <w:lvlJc w:val="left"/>
      <w:pPr>
        <w:ind w:left="6883" w:hanging="360"/>
      </w:pPr>
    </w:lvl>
    <w:lvl w:ilvl="7" w:tplc="500A0019" w:tentative="1">
      <w:start w:val="1"/>
      <w:numFmt w:val="lowerLetter"/>
      <w:lvlText w:val="%8."/>
      <w:lvlJc w:val="left"/>
      <w:pPr>
        <w:ind w:left="7603" w:hanging="360"/>
      </w:pPr>
    </w:lvl>
    <w:lvl w:ilvl="8" w:tplc="500A001B" w:tentative="1">
      <w:start w:val="1"/>
      <w:numFmt w:val="lowerRoman"/>
      <w:lvlText w:val="%9."/>
      <w:lvlJc w:val="right"/>
      <w:pPr>
        <w:ind w:left="8323" w:hanging="180"/>
      </w:pPr>
    </w:lvl>
  </w:abstractNum>
  <w:abstractNum w:abstractNumId="31" w15:restartNumberingAfterBreak="0">
    <w:nsid w:val="700B13C9"/>
    <w:multiLevelType w:val="hybridMultilevel"/>
    <w:tmpl w:val="7CDED1EA"/>
    <w:lvl w:ilvl="0" w:tplc="280A0001">
      <w:start w:val="1"/>
      <w:numFmt w:val="bullet"/>
      <w:lvlText w:val=""/>
      <w:lvlJc w:val="left"/>
      <w:pPr>
        <w:ind w:left="2160" w:hanging="360"/>
      </w:pPr>
      <w:rPr>
        <w:rFonts w:ascii="Symbol" w:hAnsi="Symbol" w:hint="default"/>
        <w:b w:val="0"/>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32" w15:restartNumberingAfterBreak="0">
    <w:nsid w:val="70C91996"/>
    <w:multiLevelType w:val="hybridMultilevel"/>
    <w:tmpl w:val="A65A50CE"/>
    <w:lvl w:ilvl="0" w:tplc="04090003">
      <w:start w:val="1"/>
      <w:numFmt w:val="bullet"/>
      <w:lvlText w:val="o"/>
      <w:lvlJc w:val="left"/>
      <w:pPr>
        <w:ind w:left="1778" w:hanging="360"/>
      </w:pPr>
      <w:rPr>
        <w:rFonts w:ascii="Courier New" w:hAnsi="Courier New" w:cs="Courier New"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3" w15:restartNumberingAfterBreak="0">
    <w:nsid w:val="72C53755"/>
    <w:multiLevelType w:val="hybridMultilevel"/>
    <w:tmpl w:val="01DA5740"/>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4" w15:restartNumberingAfterBreak="0">
    <w:nsid w:val="7362346C"/>
    <w:multiLevelType w:val="hybridMultilevel"/>
    <w:tmpl w:val="80E66DDA"/>
    <w:lvl w:ilvl="0" w:tplc="280A0001">
      <w:start w:val="1"/>
      <w:numFmt w:val="bullet"/>
      <w:lvlText w:val=""/>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35" w15:restartNumberingAfterBreak="0">
    <w:nsid w:val="73FA1295"/>
    <w:multiLevelType w:val="hybridMultilevel"/>
    <w:tmpl w:val="FEAE00F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6" w15:restartNumberingAfterBreak="0">
    <w:nsid w:val="758F2E27"/>
    <w:multiLevelType w:val="hybridMultilevel"/>
    <w:tmpl w:val="7AB4E11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7" w15:restartNumberingAfterBreak="0">
    <w:nsid w:val="78507730"/>
    <w:multiLevelType w:val="hybridMultilevel"/>
    <w:tmpl w:val="79FC3926"/>
    <w:lvl w:ilvl="0" w:tplc="500A0001">
      <w:start w:val="1"/>
      <w:numFmt w:val="bullet"/>
      <w:lvlText w:val=""/>
      <w:lvlJc w:val="left"/>
      <w:pPr>
        <w:ind w:left="2203" w:hanging="360"/>
      </w:pPr>
      <w:rPr>
        <w:rFonts w:ascii="Symbol" w:hAnsi="Symbol" w:hint="default"/>
      </w:rPr>
    </w:lvl>
    <w:lvl w:ilvl="1" w:tplc="500A0003">
      <w:start w:val="1"/>
      <w:numFmt w:val="bullet"/>
      <w:lvlText w:val="o"/>
      <w:lvlJc w:val="left"/>
      <w:pPr>
        <w:ind w:left="2923" w:hanging="360"/>
      </w:pPr>
      <w:rPr>
        <w:rFonts w:ascii="Courier New" w:hAnsi="Courier New" w:cs="Courier New" w:hint="default"/>
      </w:rPr>
    </w:lvl>
    <w:lvl w:ilvl="2" w:tplc="500A0005">
      <w:start w:val="1"/>
      <w:numFmt w:val="bullet"/>
      <w:lvlText w:val=""/>
      <w:lvlJc w:val="left"/>
      <w:pPr>
        <w:ind w:left="3643" w:hanging="360"/>
      </w:pPr>
      <w:rPr>
        <w:rFonts w:ascii="Wingdings" w:hAnsi="Wingdings" w:hint="default"/>
      </w:rPr>
    </w:lvl>
    <w:lvl w:ilvl="3" w:tplc="500A0001">
      <w:start w:val="1"/>
      <w:numFmt w:val="bullet"/>
      <w:lvlText w:val=""/>
      <w:lvlJc w:val="left"/>
      <w:pPr>
        <w:ind w:left="4363" w:hanging="360"/>
      </w:pPr>
      <w:rPr>
        <w:rFonts w:ascii="Symbol" w:hAnsi="Symbol" w:hint="default"/>
      </w:rPr>
    </w:lvl>
    <w:lvl w:ilvl="4" w:tplc="500A0003" w:tentative="1">
      <w:start w:val="1"/>
      <w:numFmt w:val="bullet"/>
      <w:lvlText w:val="o"/>
      <w:lvlJc w:val="left"/>
      <w:pPr>
        <w:ind w:left="5083" w:hanging="360"/>
      </w:pPr>
      <w:rPr>
        <w:rFonts w:ascii="Courier New" w:hAnsi="Courier New" w:cs="Courier New" w:hint="default"/>
      </w:rPr>
    </w:lvl>
    <w:lvl w:ilvl="5" w:tplc="500A0005" w:tentative="1">
      <w:start w:val="1"/>
      <w:numFmt w:val="bullet"/>
      <w:lvlText w:val=""/>
      <w:lvlJc w:val="left"/>
      <w:pPr>
        <w:ind w:left="5803" w:hanging="360"/>
      </w:pPr>
      <w:rPr>
        <w:rFonts w:ascii="Wingdings" w:hAnsi="Wingdings" w:hint="default"/>
      </w:rPr>
    </w:lvl>
    <w:lvl w:ilvl="6" w:tplc="500A0001" w:tentative="1">
      <w:start w:val="1"/>
      <w:numFmt w:val="bullet"/>
      <w:lvlText w:val=""/>
      <w:lvlJc w:val="left"/>
      <w:pPr>
        <w:ind w:left="6523" w:hanging="360"/>
      </w:pPr>
      <w:rPr>
        <w:rFonts w:ascii="Symbol" w:hAnsi="Symbol" w:hint="default"/>
      </w:rPr>
    </w:lvl>
    <w:lvl w:ilvl="7" w:tplc="500A0003" w:tentative="1">
      <w:start w:val="1"/>
      <w:numFmt w:val="bullet"/>
      <w:lvlText w:val="o"/>
      <w:lvlJc w:val="left"/>
      <w:pPr>
        <w:ind w:left="7243" w:hanging="360"/>
      </w:pPr>
      <w:rPr>
        <w:rFonts w:ascii="Courier New" w:hAnsi="Courier New" w:cs="Courier New" w:hint="default"/>
      </w:rPr>
    </w:lvl>
    <w:lvl w:ilvl="8" w:tplc="500A0005" w:tentative="1">
      <w:start w:val="1"/>
      <w:numFmt w:val="bullet"/>
      <w:lvlText w:val=""/>
      <w:lvlJc w:val="left"/>
      <w:pPr>
        <w:ind w:left="7963" w:hanging="360"/>
      </w:pPr>
      <w:rPr>
        <w:rFonts w:ascii="Wingdings" w:hAnsi="Wingdings" w:hint="default"/>
      </w:rPr>
    </w:lvl>
  </w:abstractNum>
  <w:abstractNum w:abstractNumId="38" w15:restartNumberingAfterBreak="0">
    <w:nsid w:val="7CEB17BF"/>
    <w:multiLevelType w:val="hybridMultilevel"/>
    <w:tmpl w:val="BED2F9F2"/>
    <w:lvl w:ilvl="0" w:tplc="500A0001">
      <w:start w:val="1"/>
      <w:numFmt w:val="bullet"/>
      <w:lvlText w:val=""/>
      <w:lvlJc w:val="left"/>
      <w:pPr>
        <w:ind w:left="2136" w:hanging="360"/>
      </w:pPr>
      <w:rPr>
        <w:rFonts w:ascii="Symbol" w:hAnsi="Symbol" w:hint="default"/>
      </w:rPr>
    </w:lvl>
    <w:lvl w:ilvl="1" w:tplc="500A0003">
      <w:start w:val="1"/>
      <w:numFmt w:val="bullet"/>
      <w:lvlText w:val="o"/>
      <w:lvlJc w:val="left"/>
      <w:pPr>
        <w:ind w:left="2856" w:hanging="360"/>
      </w:pPr>
      <w:rPr>
        <w:rFonts w:ascii="Courier New" w:hAnsi="Courier New" w:cs="Courier New" w:hint="default"/>
      </w:rPr>
    </w:lvl>
    <w:lvl w:ilvl="2" w:tplc="500A0005" w:tentative="1">
      <w:start w:val="1"/>
      <w:numFmt w:val="bullet"/>
      <w:lvlText w:val=""/>
      <w:lvlJc w:val="left"/>
      <w:pPr>
        <w:ind w:left="3576" w:hanging="360"/>
      </w:pPr>
      <w:rPr>
        <w:rFonts w:ascii="Wingdings" w:hAnsi="Wingdings" w:hint="default"/>
      </w:rPr>
    </w:lvl>
    <w:lvl w:ilvl="3" w:tplc="500A0001" w:tentative="1">
      <w:start w:val="1"/>
      <w:numFmt w:val="bullet"/>
      <w:lvlText w:val=""/>
      <w:lvlJc w:val="left"/>
      <w:pPr>
        <w:ind w:left="4296" w:hanging="360"/>
      </w:pPr>
      <w:rPr>
        <w:rFonts w:ascii="Symbol" w:hAnsi="Symbol" w:hint="default"/>
      </w:rPr>
    </w:lvl>
    <w:lvl w:ilvl="4" w:tplc="500A0003" w:tentative="1">
      <w:start w:val="1"/>
      <w:numFmt w:val="bullet"/>
      <w:lvlText w:val="o"/>
      <w:lvlJc w:val="left"/>
      <w:pPr>
        <w:ind w:left="5016" w:hanging="360"/>
      </w:pPr>
      <w:rPr>
        <w:rFonts w:ascii="Courier New" w:hAnsi="Courier New" w:cs="Courier New" w:hint="default"/>
      </w:rPr>
    </w:lvl>
    <w:lvl w:ilvl="5" w:tplc="500A0005" w:tentative="1">
      <w:start w:val="1"/>
      <w:numFmt w:val="bullet"/>
      <w:lvlText w:val=""/>
      <w:lvlJc w:val="left"/>
      <w:pPr>
        <w:ind w:left="5736" w:hanging="360"/>
      </w:pPr>
      <w:rPr>
        <w:rFonts w:ascii="Wingdings" w:hAnsi="Wingdings" w:hint="default"/>
      </w:rPr>
    </w:lvl>
    <w:lvl w:ilvl="6" w:tplc="500A0001" w:tentative="1">
      <w:start w:val="1"/>
      <w:numFmt w:val="bullet"/>
      <w:lvlText w:val=""/>
      <w:lvlJc w:val="left"/>
      <w:pPr>
        <w:ind w:left="6456" w:hanging="360"/>
      </w:pPr>
      <w:rPr>
        <w:rFonts w:ascii="Symbol" w:hAnsi="Symbol" w:hint="default"/>
      </w:rPr>
    </w:lvl>
    <w:lvl w:ilvl="7" w:tplc="500A0003" w:tentative="1">
      <w:start w:val="1"/>
      <w:numFmt w:val="bullet"/>
      <w:lvlText w:val="o"/>
      <w:lvlJc w:val="left"/>
      <w:pPr>
        <w:ind w:left="7176" w:hanging="360"/>
      </w:pPr>
      <w:rPr>
        <w:rFonts w:ascii="Courier New" w:hAnsi="Courier New" w:cs="Courier New" w:hint="default"/>
      </w:rPr>
    </w:lvl>
    <w:lvl w:ilvl="8" w:tplc="500A0005" w:tentative="1">
      <w:start w:val="1"/>
      <w:numFmt w:val="bullet"/>
      <w:lvlText w:val=""/>
      <w:lvlJc w:val="left"/>
      <w:pPr>
        <w:ind w:left="7896" w:hanging="360"/>
      </w:pPr>
      <w:rPr>
        <w:rFonts w:ascii="Wingdings" w:hAnsi="Wingdings" w:hint="default"/>
      </w:rPr>
    </w:lvl>
  </w:abstractNum>
  <w:abstractNum w:abstractNumId="39" w15:restartNumberingAfterBreak="0">
    <w:nsid w:val="7F070684"/>
    <w:multiLevelType w:val="multilevel"/>
    <w:tmpl w:val="5B7E4700"/>
    <w:lvl w:ilvl="0">
      <w:start w:val="1"/>
      <w:numFmt w:val="upperRoman"/>
      <w:lvlText w:val="%1."/>
      <w:lvlJc w:val="right"/>
      <w:pPr>
        <w:ind w:left="720" w:hanging="360"/>
      </w:pPr>
      <w:rPr>
        <w:rFonts w:hint="default"/>
      </w:rPr>
    </w:lvl>
    <w:lvl w:ilvl="1">
      <w:start w:val="1"/>
      <w:numFmt w:val="decimal"/>
      <w:lvlText w:val="%1.%2."/>
      <w:lvlJc w:val="left"/>
      <w:pPr>
        <w:ind w:left="1440" w:hanging="720"/>
      </w:pPr>
    </w:lvl>
    <w:lvl w:ilvl="2">
      <w:start w:val="1"/>
      <w:numFmt w:val="decimal"/>
      <w:lvlText w:val="%1.%2.%3."/>
      <w:lvlJc w:val="left"/>
      <w:pPr>
        <w:ind w:left="1800" w:hanging="720"/>
      </w:pPr>
    </w:lvl>
    <w:lvl w:ilvl="3">
      <w:start w:val="1"/>
      <w:numFmt w:val="decimal"/>
      <w:lvlText w:val="%1.%2.%3.%4."/>
      <w:lvlJc w:val="left"/>
      <w:pPr>
        <w:ind w:left="2610" w:hanging="1080"/>
      </w:p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num w:numId="1">
    <w:abstractNumId w:val="11"/>
  </w:num>
  <w:num w:numId="2">
    <w:abstractNumId w:val="8"/>
  </w:num>
  <w:num w:numId="3">
    <w:abstractNumId w:val="0"/>
  </w:num>
  <w:num w:numId="4">
    <w:abstractNumId w:val="3"/>
  </w:num>
  <w:num w:numId="5">
    <w:abstractNumId w:val="2"/>
  </w:num>
  <w:num w:numId="6">
    <w:abstractNumId w:val="1"/>
  </w:num>
  <w:num w:numId="7">
    <w:abstractNumId w:val="5"/>
  </w:num>
  <w:num w:numId="8">
    <w:abstractNumId w:val="31"/>
  </w:num>
  <w:num w:numId="9">
    <w:abstractNumId w:val="12"/>
  </w:num>
  <w:num w:numId="10">
    <w:abstractNumId w:val="16"/>
  </w:num>
  <w:num w:numId="11">
    <w:abstractNumId w:val="4"/>
  </w:num>
  <w:num w:numId="12">
    <w:abstractNumId w:val="28"/>
  </w:num>
  <w:num w:numId="13">
    <w:abstractNumId w:val="32"/>
  </w:num>
  <w:num w:numId="14">
    <w:abstractNumId w:val="39"/>
  </w:num>
  <w:num w:numId="15">
    <w:abstractNumId w:val="34"/>
  </w:num>
  <w:num w:numId="16">
    <w:abstractNumId w:val="21"/>
  </w:num>
  <w:num w:numId="17">
    <w:abstractNumId w:val="23"/>
  </w:num>
  <w:num w:numId="18">
    <w:abstractNumId w:val="6"/>
  </w:num>
  <w:num w:numId="19">
    <w:abstractNumId w:val="7"/>
  </w:num>
  <w:num w:numId="20">
    <w:abstractNumId w:val="29"/>
  </w:num>
  <w:num w:numId="21">
    <w:abstractNumId w:val="20"/>
  </w:num>
  <w:num w:numId="22">
    <w:abstractNumId w:val="37"/>
  </w:num>
  <w:num w:numId="23">
    <w:abstractNumId w:val="9"/>
  </w:num>
  <w:num w:numId="24">
    <w:abstractNumId w:val="25"/>
  </w:num>
  <w:num w:numId="25">
    <w:abstractNumId w:val="38"/>
  </w:num>
  <w:num w:numId="26">
    <w:abstractNumId w:val="22"/>
  </w:num>
  <w:num w:numId="27">
    <w:abstractNumId w:val="33"/>
  </w:num>
  <w:num w:numId="28">
    <w:abstractNumId w:val="30"/>
  </w:num>
  <w:num w:numId="29">
    <w:abstractNumId w:val="17"/>
  </w:num>
  <w:num w:numId="30">
    <w:abstractNumId w:val="13"/>
  </w:num>
  <w:num w:numId="31">
    <w:abstractNumId w:val="27"/>
  </w:num>
  <w:num w:numId="32">
    <w:abstractNumId w:val="26"/>
  </w:num>
  <w:num w:numId="33">
    <w:abstractNumId w:val="15"/>
  </w:num>
  <w:num w:numId="34">
    <w:abstractNumId w:val="24"/>
  </w:num>
  <w:num w:numId="35">
    <w:abstractNumId w:val="18"/>
  </w:num>
  <w:num w:numId="36">
    <w:abstractNumId w:val="2"/>
  </w:num>
  <w:num w:numId="37">
    <w:abstractNumId w:val="14"/>
  </w:num>
  <w:num w:numId="38">
    <w:abstractNumId w:val="36"/>
  </w:num>
  <w:num w:numId="39">
    <w:abstractNumId w:val="10"/>
  </w:num>
  <w:num w:numId="40">
    <w:abstractNumId w:val="35"/>
  </w:num>
  <w:num w:numId="41">
    <w:abstractNumId w:val="19"/>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ESIA">
    <w15:presenceInfo w15:providerId="None" w15:userId="CESI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7B51"/>
    <w:rsid w:val="000103F1"/>
    <w:rsid w:val="00010BB7"/>
    <w:rsid w:val="00011E99"/>
    <w:rsid w:val="000201A3"/>
    <w:rsid w:val="00030DC0"/>
    <w:rsid w:val="0003319D"/>
    <w:rsid w:val="00040F0A"/>
    <w:rsid w:val="00055ACA"/>
    <w:rsid w:val="00062B32"/>
    <w:rsid w:val="0006490F"/>
    <w:rsid w:val="0006736E"/>
    <w:rsid w:val="00072FDB"/>
    <w:rsid w:val="000759AD"/>
    <w:rsid w:val="00083A4A"/>
    <w:rsid w:val="0009278E"/>
    <w:rsid w:val="000A07D6"/>
    <w:rsid w:val="000A0920"/>
    <w:rsid w:val="000B5732"/>
    <w:rsid w:val="000C1127"/>
    <w:rsid w:val="000D0031"/>
    <w:rsid w:val="000D6869"/>
    <w:rsid w:val="000F70DC"/>
    <w:rsid w:val="000F78EF"/>
    <w:rsid w:val="00106014"/>
    <w:rsid w:val="00106302"/>
    <w:rsid w:val="001124A9"/>
    <w:rsid w:val="001145AF"/>
    <w:rsid w:val="00115399"/>
    <w:rsid w:val="0011553C"/>
    <w:rsid w:val="00117E5B"/>
    <w:rsid w:val="0012329A"/>
    <w:rsid w:val="001311B9"/>
    <w:rsid w:val="0013145D"/>
    <w:rsid w:val="00133619"/>
    <w:rsid w:val="00135061"/>
    <w:rsid w:val="001356D1"/>
    <w:rsid w:val="001368FF"/>
    <w:rsid w:val="00145F56"/>
    <w:rsid w:val="001528CA"/>
    <w:rsid w:val="0015533E"/>
    <w:rsid w:val="0015577C"/>
    <w:rsid w:val="00163BDB"/>
    <w:rsid w:val="0017150A"/>
    <w:rsid w:val="0017655B"/>
    <w:rsid w:val="00182CA9"/>
    <w:rsid w:val="0019742F"/>
    <w:rsid w:val="001A0D9F"/>
    <w:rsid w:val="001A49D3"/>
    <w:rsid w:val="001B15FB"/>
    <w:rsid w:val="001C16C9"/>
    <w:rsid w:val="001C467B"/>
    <w:rsid w:val="001D4CD6"/>
    <w:rsid w:val="001E2756"/>
    <w:rsid w:val="001F0803"/>
    <w:rsid w:val="001F48E5"/>
    <w:rsid w:val="001F5F83"/>
    <w:rsid w:val="001F7C35"/>
    <w:rsid w:val="002008E5"/>
    <w:rsid w:val="00201E6B"/>
    <w:rsid w:val="00216613"/>
    <w:rsid w:val="00226D74"/>
    <w:rsid w:val="00236049"/>
    <w:rsid w:val="0024494D"/>
    <w:rsid w:val="002474F4"/>
    <w:rsid w:val="002517BB"/>
    <w:rsid w:val="00253FDE"/>
    <w:rsid w:val="00265BAB"/>
    <w:rsid w:val="0027491E"/>
    <w:rsid w:val="00275A3F"/>
    <w:rsid w:val="00280F89"/>
    <w:rsid w:val="00283504"/>
    <w:rsid w:val="002A006E"/>
    <w:rsid w:val="002A7DFD"/>
    <w:rsid w:val="002B2D62"/>
    <w:rsid w:val="002B6DA3"/>
    <w:rsid w:val="002D2DDD"/>
    <w:rsid w:val="002D7F0F"/>
    <w:rsid w:val="002E05BD"/>
    <w:rsid w:val="002E20E2"/>
    <w:rsid w:val="002E218B"/>
    <w:rsid w:val="002E7CFB"/>
    <w:rsid w:val="00300755"/>
    <w:rsid w:val="00310115"/>
    <w:rsid w:val="0031168C"/>
    <w:rsid w:val="003158FE"/>
    <w:rsid w:val="00332580"/>
    <w:rsid w:val="00334BAB"/>
    <w:rsid w:val="00341F55"/>
    <w:rsid w:val="003461A4"/>
    <w:rsid w:val="00346C42"/>
    <w:rsid w:val="00347AD5"/>
    <w:rsid w:val="003552EE"/>
    <w:rsid w:val="00366484"/>
    <w:rsid w:val="003715C0"/>
    <w:rsid w:val="0037658A"/>
    <w:rsid w:val="00395652"/>
    <w:rsid w:val="00397BAA"/>
    <w:rsid w:val="003B0B2F"/>
    <w:rsid w:val="003B0E2D"/>
    <w:rsid w:val="003B194A"/>
    <w:rsid w:val="003B7BD9"/>
    <w:rsid w:val="003C7995"/>
    <w:rsid w:val="003D4E6F"/>
    <w:rsid w:val="003E1A94"/>
    <w:rsid w:val="003E7B9F"/>
    <w:rsid w:val="003F4365"/>
    <w:rsid w:val="003F7AF7"/>
    <w:rsid w:val="00400298"/>
    <w:rsid w:val="00401E8F"/>
    <w:rsid w:val="00404EB5"/>
    <w:rsid w:val="00406FA4"/>
    <w:rsid w:val="004077F9"/>
    <w:rsid w:val="004078BF"/>
    <w:rsid w:val="00412595"/>
    <w:rsid w:val="00414DBC"/>
    <w:rsid w:val="00421686"/>
    <w:rsid w:val="004247EE"/>
    <w:rsid w:val="0042485D"/>
    <w:rsid w:val="00424D77"/>
    <w:rsid w:val="004311DA"/>
    <w:rsid w:val="004330E2"/>
    <w:rsid w:val="00435AE9"/>
    <w:rsid w:val="00437B2B"/>
    <w:rsid w:val="00440E6F"/>
    <w:rsid w:val="00455B1A"/>
    <w:rsid w:val="00457F2F"/>
    <w:rsid w:val="004628A1"/>
    <w:rsid w:val="00471E15"/>
    <w:rsid w:val="00473C5E"/>
    <w:rsid w:val="0047675C"/>
    <w:rsid w:val="00476AFF"/>
    <w:rsid w:val="00476DDD"/>
    <w:rsid w:val="004807C1"/>
    <w:rsid w:val="00483D9C"/>
    <w:rsid w:val="00485DEF"/>
    <w:rsid w:val="00493D43"/>
    <w:rsid w:val="004A5F0F"/>
    <w:rsid w:val="004B0CF1"/>
    <w:rsid w:val="004B2FC6"/>
    <w:rsid w:val="004B6F77"/>
    <w:rsid w:val="004C05E4"/>
    <w:rsid w:val="004C3770"/>
    <w:rsid w:val="004C7651"/>
    <w:rsid w:val="004D10A5"/>
    <w:rsid w:val="004D5023"/>
    <w:rsid w:val="004E38DA"/>
    <w:rsid w:val="004F5DD9"/>
    <w:rsid w:val="00506936"/>
    <w:rsid w:val="00516799"/>
    <w:rsid w:val="00516CF4"/>
    <w:rsid w:val="0052125C"/>
    <w:rsid w:val="0052429E"/>
    <w:rsid w:val="00527B01"/>
    <w:rsid w:val="00533391"/>
    <w:rsid w:val="005335FF"/>
    <w:rsid w:val="005521C8"/>
    <w:rsid w:val="005530C0"/>
    <w:rsid w:val="005631D2"/>
    <w:rsid w:val="00571FE5"/>
    <w:rsid w:val="0057598A"/>
    <w:rsid w:val="00577D7B"/>
    <w:rsid w:val="00581FE2"/>
    <w:rsid w:val="005850DA"/>
    <w:rsid w:val="00591533"/>
    <w:rsid w:val="0059594E"/>
    <w:rsid w:val="00595F49"/>
    <w:rsid w:val="00596616"/>
    <w:rsid w:val="00596BE2"/>
    <w:rsid w:val="005974D9"/>
    <w:rsid w:val="00597B0F"/>
    <w:rsid w:val="005A1E3D"/>
    <w:rsid w:val="005A2F36"/>
    <w:rsid w:val="005A34AB"/>
    <w:rsid w:val="005A5431"/>
    <w:rsid w:val="005B2608"/>
    <w:rsid w:val="005B5A24"/>
    <w:rsid w:val="005C0494"/>
    <w:rsid w:val="005C45FA"/>
    <w:rsid w:val="005C5364"/>
    <w:rsid w:val="005C7B51"/>
    <w:rsid w:val="005F1EE4"/>
    <w:rsid w:val="005F1F1C"/>
    <w:rsid w:val="005F5A82"/>
    <w:rsid w:val="006002C2"/>
    <w:rsid w:val="0060331F"/>
    <w:rsid w:val="00605CEF"/>
    <w:rsid w:val="006075DC"/>
    <w:rsid w:val="006076CD"/>
    <w:rsid w:val="00607FA4"/>
    <w:rsid w:val="00613031"/>
    <w:rsid w:val="00613215"/>
    <w:rsid w:val="006209D7"/>
    <w:rsid w:val="00623CC3"/>
    <w:rsid w:val="006252F1"/>
    <w:rsid w:val="00636D3F"/>
    <w:rsid w:val="0063782D"/>
    <w:rsid w:val="0064008A"/>
    <w:rsid w:val="006431EE"/>
    <w:rsid w:val="0064523D"/>
    <w:rsid w:val="00645C1C"/>
    <w:rsid w:val="00667991"/>
    <w:rsid w:val="0067108D"/>
    <w:rsid w:val="006717F2"/>
    <w:rsid w:val="00671F7C"/>
    <w:rsid w:val="00677D57"/>
    <w:rsid w:val="00682E4E"/>
    <w:rsid w:val="00685228"/>
    <w:rsid w:val="006901B0"/>
    <w:rsid w:val="006960BA"/>
    <w:rsid w:val="0069694B"/>
    <w:rsid w:val="00696BCF"/>
    <w:rsid w:val="006A63CF"/>
    <w:rsid w:val="006B244E"/>
    <w:rsid w:val="006B5F21"/>
    <w:rsid w:val="006C1AE6"/>
    <w:rsid w:val="006C63E3"/>
    <w:rsid w:val="006D1E40"/>
    <w:rsid w:val="006D1F10"/>
    <w:rsid w:val="006D73A5"/>
    <w:rsid w:val="006F222A"/>
    <w:rsid w:val="00707A3A"/>
    <w:rsid w:val="007109E7"/>
    <w:rsid w:val="0072079C"/>
    <w:rsid w:val="00723EC4"/>
    <w:rsid w:val="007376E6"/>
    <w:rsid w:val="00737AED"/>
    <w:rsid w:val="00750BC2"/>
    <w:rsid w:val="007566A9"/>
    <w:rsid w:val="00757EB3"/>
    <w:rsid w:val="00766890"/>
    <w:rsid w:val="00774ABF"/>
    <w:rsid w:val="00777DA4"/>
    <w:rsid w:val="00782AED"/>
    <w:rsid w:val="00782D45"/>
    <w:rsid w:val="00783047"/>
    <w:rsid w:val="00784BE3"/>
    <w:rsid w:val="007A22A4"/>
    <w:rsid w:val="007A326A"/>
    <w:rsid w:val="007A5FAF"/>
    <w:rsid w:val="007C4EAF"/>
    <w:rsid w:val="007D1D02"/>
    <w:rsid w:val="007D3334"/>
    <w:rsid w:val="007D364C"/>
    <w:rsid w:val="007E6536"/>
    <w:rsid w:val="007F2103"/>
    <w:rsid w:val="007F6322"/>
    <w:rsid w:val="0081247A"/>
    <w:rsid w:val="0081561C"/>
    <w:rsid w:val="00817A9C"/>
    <w:rsid w:val="00822418"/>
    <w:rsid w:val="00822830"/>
    <w:rsid w:val="008236C2"/>
    <w:rsid w:val="00827ACF"/>
    <w:rsid w:val="008356D7"/>
    <w:rsid w:val="008419CD"/>
    <w:rsid w:val="00845D25"/>
    <w:rsid w:val="00855AA6"/>
    <w:rsid w:val="008561A0"/>
    <w:rsid w:val="00856541"/>
    <w:rsid w:val="00867DA8"/>
    <w:rsid w:val="0087145C"/>
    <w:rsid w:val="008715DE"/>
    <w:rsid w:val="00885A8C"/>
    <w:rsid w:val="00885DAB"/>
    <w:rsid w:val="00886543"/>
    <w:rsid w:val="00891CAE"/>
    <w:rsid w:val="00892E2C"/>
    <w:rsid w:val="00894562"/>
    <w:rsid w:val="008A6FD9"/>
    <w:rsid w:val="008B0420"/>
    <w:rsid w:val="008B2241"/>
    <w:rsid w:val="008B22E9"/>
    <w:rsid w:val="008C2D2C"/>
    <w:rsid w:val="008C7936"/>
    <w:rsid w:val="008E784E"/>
    <w:rsid w:val="008F67D1"/>
    <w:rsid w:val="008F72FC"/>
    <w:rsid w:val="008F7508"/>
    <w:rsid w:val="00906FC5"/>
    <w:rsid w:val="00910B4B"/>
    <w:rsid w:val="00922EEC"/>
    <w:rsid w:val="00926F03"/>
    <w:rsid w:val="0094459D"/>
    <w:rsid w:val="0095160C"/>
    <w:rsid w:val="009537C7"/>
    <w:rsid w:val="00960F49"/>
    <w:rsid w:val="009632D9"/>
    <w:rsid w:val="009640CF"/>
    <w:rsid w:val="00967B5C"/>
    <w:rsid w:val="009759C8"/>
    <w:rsid w:val="0097713F"/>
    <w:rsid w:val="00977ABE"/>
    <w:rsid w:val="00983316"/>
    <w:rsid w:val="00983B8C"/>
    <w:rsid w:val="00985B81"/>
    <w:rsid w:val="00987DD1"/>
    <w:rsid w:val="009A1F21"/>
    <w:rsid w:val="009A26D4"/>
    <w:rsid w:val="009A499F"/>
    <w:rsid w:val="009A6C5C"/>
    <w:rsid w:val="009A77DD"/>
    <w:rsid w:val="009B17AE"/>
    <w:rsid w:val="009B3287"/>
    <w:rsid w:val="009B4A41"/>
    <w:rsid w:val="009C19A7"/>
    <w:rsid w:val="009C31A4"/>
    <w:rsid w:val="009C7D22"/>
    <w:rsid w:val="009D65D4"/>
    <w:rsid w:val="009E33C3"/>
    <w:rsid w:val="009F478F"/>
    <w:rsid w:val="00A02835"/>
    <w:rsid w:val="00A04D1A"/>
    <w:rsid w:val="00A05209"/>
    <w:rsid w:val="00A07F78"/>
    <w:rsid w:val="00A10BB8"/>
    <w:rsid w:val="00A21C0E"/>
    <w:rsid w:val="00A316FA"/>
    <w:rsid w:val="00A3211A"/>
    <w:rsid w:val="00A3484F"/>
    <w:rsid w:val="00A4339E"/>
    <w:rsid w:val="00A43E9A"/>
    <w:rsid w:val="00A447AB"/>
    <w:rsid w:val="00A469E5"/>
    <w:rsid w:val="00A5649E"/>
    <w:rsid w:val="00A5737A"/>
    <w:rsid w:val="00A60E6A"/>
    <w:rsid w:val="00A6308B"/>
    <w:rsid w:val="00A640EE"/>
    <w:rsid w:val="00A64E18"/>
    <w:rsid w:val="00A656DC"/>
    <w:rsid w:val="00A75063"/>
    <w:rsid w:val="00A81957"/>
    <w:rsid w:val="00A82AD4"/>
    <w:rsid w:val="00A861D7"/>
    <w:rsid w:val="00A91E30"/>
    <w:rsid w:val="00AA2870"/>
    <w:rsid w:val="00AB3384"/>
    <w:rsid w:val="00AB5039"/>
    <w:rsid w:val="00AD41A5"/>
    <w:rsid w:val="00AD4482"/>
    <w:rsid w:val="00AD5835"/>
    <w:rsid w:val="00AD66DB"/>
    <w:rsid w:val="00AE2E4A"/>
    <w:rsid w:val="00AE4DD4"/>
    <w:rsid w:val="00AE69C1"/>
    <w:rsid w:val="00AF2A2B"/>
    <w:rsid w:val="00AF2D9E"/>
    <w:rsid w:val="00AF5988"/>
    <w:rsid w:val="00B15F57"/>
    <w:rsid w:val="00B26148"/>
    <w:rsid w:val="00B26800"/>
    <w:rsid w:val="00B32D96"/>
    <w:rsid w:val="00B34CA6"/>
    <w:rsid w:val="00B440F0"/>
    <w:rsid w:val="00B50251"/>
    <w:rsid w:val="00B5218A"/>
    <w:rsid w:val="00B60BCD"/>
    <w:rsid w:val="00B66C46"/>
    <w:rsid w:val="00B67837"/>
    <w:rsid w:val="00B70ACE"/>
    <w:rsid w:val="00B70FC6"/>
    <w:rsid w:val="00B71270"/>
    <w:rsid w:val="00B73F38"/>
    <w:rsid w:val="00B76EA5"/>
    <w:rsid w:val="00B90003"/>
    <w:rsid w:val="00B92086"/>
    <w:rsid w:val="00B931F1"/>
    <w:rsid w:val="00B95BF4"/>
    <w:rsid w:val="00BA18A0"/>
    <w:rsid w:val="00BA4DE2"/>
    <w:rsid w:val="00BA5D2E"/>
    <w:rsid w:val="00BB2ACD"/>
    <w:rsid w:val="00BB4231"/>
    <w:rsid w:val="00BB4BDE"/>
    <w:rsid w:val="00BB6ADC"/>
    <w:rsid w:val="00BB7DA4"/>
    <w:rsid w:val="00BC2209"/>
    <w:rsid w:val="00BC43AC"/>
    <w:rsid w:val="00BC6381"/>
    <w:rsid w:val="00BE4D82"/>
    <w:rsid w:val="00BE590C"/>
    <w:rsid w:val="00BF3722"/>
    <w:rsid w:val="00BF5AB9"/>
    <w:rsid w:val="00C174E3"/>
    <w:rsid w:val="00C33134"/>
    <w:rsid w:val="00C428C6"/>
    <w:rsid w:val="00C463F5"/>
    <w:rsid w:val="00C50990"/>
    <w:rsid w:val="00C55BAA"/>
    <w:rsid w:val="00C63E6E"/>
    <w:rsid w:val="00C676A3"/>
    <w:rsid w:val="00C7520D"/>
    <w:rsid w:val="00C81447"/>
    <w:rsid w:val="00C81E4D"/>
    <w:rsid w:val="00C85824"/>
    <w:rsid w:val="00C86107"/>
    <w:rsid w:val="00C87357"/>
    <w:rsid w:val="00CA6329"/>
    <w:rsid w:val="00CB0D09"/>
    <w:rsid w:val="00CB2176"/>
    <w:rsid w:val="00CB227D"/>
    <w:rsid w:val="00CB6B0E"/>
    <w:rsid w:val="00CB6D58"/>
    <w:rsid w:val="00CC00F2"/>
    <w:rsid w:val="00CC2B3B"/>
    <w:rsid w:val="00CC2DBD"/>
    <w:rsid w:val="00CC34D9"/>
    <w:rsid w:val="00CC3A32"/>
    <w:rsid w:val="00CC5430"/>
    <w:rsid w:val="00CD62E9"/>
    <w:rsid w:val="00CD6A2F"/>
    <w:rsid w:val="00CE2900"/>
    <w:rsid w:val="00CE2D8A"/>
    <w:rsid w:val="00CE6377"/>
    <w:rsid w:val="00CF33EF"/>
    <w:rsid w:val="00D0598D"/>
    <w:rsid w:val="00D07D72"/>
    <w:rsid w:val="00D11233"/>
    <w:rsid w:val="00D124F8"/>
    <w:rsid w:val="00D206BA"/>
    <w:rsid w:val="00D23865"/>
    <w:rsid w:val="00D25C54"/>
    <w:rsid w:val="00D31E84"/>
    <w:rsid w:val="00D43EB5"/>
    <w:rsid w:val="00D47AF3"/>
    <w:rsid w:val="00D514F2"/>
    <w:rsid w:val="00D54A03"/>
    <w:rsid w:val="00D557CA"/>
    <w:rsid w:val="00D771A7"/>
    <w:rsid w:val="00D872F8"/>
    <w:rsid w:val="00D87F56"/>
    <w:rsid w:val="00D920CF"/>
    <w:rsid w:val="00D9710C"/>
    <w:rsid w:val="00DA0B0A"/>
    <w:rsid w:val="00DA40E7"/>
    <w:rsid w:val="00DB0131"/>
    <w:rsid w:val="00DB511A"/>
    <w:rsid w:val="00DC6FB6"/>
    <w:rsid w:val="00DC7622"/>
    <w:rsid w:val="00DD0206"/>
    <w:rsid w:val="00DD135E"/>
    <w:rsid w:val="00DD1D02"/>
    <w:rsid w:val="00DE50C9"/>
    <w:rsid w:val="00DF06AF"/>
    <w:rsid w:val="00E13084"/>
    <w:rsid w:val="00E20A27"/>
    <w:rsid w:val="00E21436"/>
    <w:rsid w:val="00E367B4"/>
    <w:rsid w:val="00E50A3B"/>
    <w:rsid w:val="00E53CCA"/>
    <w:rsid w:val="00E6108E"/>
    <w:rsid w:val="00E7170C"/>
    <w:rsid w:val="00E744F8"/>
    <w:rsid w:val="00E77E9E"/>
    <w:rsid w:val="00E80725"/>
    <w:rsid w:val="00E81486"/>
    <w:rsid w:val="00E821B8"/>
    <w:rsid w:val="00E836B5"/>
    <w:rsid w:val="00E83856"/>
    <w:rsid w:val="00E853C9"/>
    <w:rsid w:val="00E901F9"/>
    <w:rsid w:val="00E903A0"/>
    <w:rsid w:val="00E90D6F"/>
    <w:rsid w:val="00E94937"/>
    <w:rsid w:val="00E95011"/>
    <w:rsid w:val="00EA0479"/>
    <w:rsid w:val="00EA15A4"/>
    <w:rsid w:val="00EA1BDF"/>
    <w:rsid w:val="00EA39CB"/>
    <w:rsid w:val="00EB5DEB"/>
    <w:rsid w:val="00EC33D9"/>
    <w:rsid w:val="00EC6283"/>
    <w:rsid w:val="00EC750B"/>
    <w:rsid w:val="00EE02B1"/>
    <w:rsid w:val="00EE0691"/>
    <w:rsid w:val="00EE7223"/>
    <w:rsid w:val="00EF2649"/>
    <w:rsid w:val="00EF3959"/>
    <w:rsid w:val="00F071B3"/>
    <w:rsid w:val="00F10217"/>
    <w:rsid w:val="00F1515B"/>
    <w:rsid w:val="00F20E88"/>
    <w:rsid w:val="00F20FD9"/>
    <w:rsid w:val="00F22503"/>
    <w:rsid w:val="00F2294F"/>
    <w:rsid w:val="00F272C5"/>
    <w:rsid w:val="00F279EB"/>
    <w:rsid w:val="00F42A10"/>
    <w:rsid w:val="00F50913"/>
    <w:rsid w:val="00F52B20"/>
    <w:rsid w:val="00F54A45"/>
    <w:rsid w:val="00F62BAB"/>
    <w:rsid w:val="00F649EE"/>
    <w:rsid w:val="00F6730C"/>
    <w:rsid w:val="00F7213C"/>
    <w:rsid w:val="00F772EA"/>
    <w:rsid w:val="00F90F6E"/>
    <w:rsid w:val="00F93090"/>
    <w:rsid w:val="00F93F43"/>
    <w:rsid w:val="00F9594B"/>
    <w:rsid w:val="00FA1867"/>
    <w:rsid w:val="00FA2B55"/>
    <w:rsid w:val="00FE1D56"/>
    <w:rsid w:val="00FE66DA"/>
    <w:rsid w:val="00FF1EDE"/>
    <w:rsid w:val="00FF42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F1F8A0"/>
  <w15:docId w15:val="{94747354-29AE-4344-BBB8-7105E2BD8E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4F5DD9"/>
    <w:pPr>
      <w:widowControl w:val="0"/>
      <w:autoSpaceDE w:val="0"/>
      <w:autoSpaceDN w:val="0"/>
      <w:spacing w:after="0" w:line="240" w:lineRule="auto"/>
    </w:pPr>
    <w:rPr>
      <w:rFonts w:ascii="Times New Roman" w:eastAsia="Times New Roman" w:hAnsi="Times New Roman" w:cs="Times New Roman"/>
      <w:lang w:eastAsia="es-ES" w:bidi="es-ES"/>
    </w:rPr>
  </w:style>
  <w:style w:type="paragraph" w:styleId="Ttulo1">
    <w:name w:val="heading 1"/>
    <w:basedOn w:val="Normal"/>
    <w:link w:val="Ttulo1Car"/>
    <w:uiPriority w:val="9"/>
    <w:qFormat/>
    <w:rsid w:val="00011E99"/>
    <w:pPr>
      <w:spacing w:before="240" w:after="240"/>
      <w:outlineLvl w:val="0"/>
    </w:pPr>
    <w:rPr>
      <w:b/>
      <w:bCs/>
      <w:sz w:val="24"/>
      <w:szCs w:val="24"/>
    </w:rPr>
  </w:style>
  <w:style w:type="paragraph" w:styleId="Ttulo2">
    <w:name w:val="heading 2"/>
    <w:basedOn w:val="Normal"/>
    <w:next w:val="Normal"/>
    <w:link w:val="Ttulo2Car"/>
    <w:uiPriority w:val="9"/>
    <w:unhideWhenUsed/>
    <w:qFormat/>
    <w:rsid w:val="005850DA"/>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AF5988"/>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semiHidden/>
    <w:unhideWhenUsed/>
    <w:qFormat/>
    <w:rsid w:val="005850DA"/>
    <w:pPr>
      <w:keepNext/>
      <w:keepLines/>
      <w:spacing w:before="4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unhideWhenUsed/>
    <w:qFormat/>
    <w:rsid w:val="003C7995"/>
    <w:pPr>
      <w:keepNext/>
      <w:keepLines/>
      <w:spacing w:before="4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unhideWhenUsed/>
    <w:qFormat/>
    <w:rsid w:val="003C7995"/>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unhideWhenUsed/>
    <w:qFormat/>
    <w:rsid w:val="003C7995"/>
    <w:pPr>
      <w:keepNext/>
      <w:keepLines/>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unhideWhenUsed/>
    <w:qFormat/>
    <w:rsid w:val="003B0B2F"/>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3B0B2F"/>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11E99"/>
    <w:rPr>
      <w:rFonts w:ascii="Times New Roman" w:eastAsia="Times New Roman" w:hAnsi="Times New Roman" w:cs="Times New Roman"/>
      <w:b/>
      <w:bCs/>
      <w:sz w:val="24"/>
      <w:szCs w:val="24"/>
      <w:lang w:eastAsia="es-ES" w:bidi="es-ES"/>
    </w:rPr>
  </w:style>
  <w:style w:type="table" w:customStyle="1" w:styleId="TableNormal">
    <w:name w:val="Table Normal"/>
    <w:uiPriority w:val="2"/>
    <w:semiHidden/>
    <w:unhideWhenUsed/>
    <w:qFormat/>
    <w:rsid w:val="005C7B51"/>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DC1">
    <w:name w:val="toc 1"/>
    <w:basedOn w:val="Normal"/>
    <w:uiPriority w:val="39"/>
    <w:qFormat/>
    <w:rsid w:val="00476DDD"/>
    <w:pPr>
      <w:spacing w:before="120" w:after="120"/>
    </w:pPr>
    <w:rPr>
      <w:rFonts w:cstheme="minorHAnsi"/>
      <w:b/>
      <w:bCs/>
      <w:sz w:val="20"/>
      <w:szCs w:val="20"/>
    </w:rPr>
  </w:style>
  <w:style w:type="paragraph" w:styleId="TDC2">
    <w:name w:val="toc 2"/>
    <w:basedOn w:val="Normal"/>
    <w:uiPriority w:val="39"/>
    <w:qFormat/>
    <w:rsid w:val="00516CF4"/>
    <w:pPr>
      <w:ind w:left="220"/>
    </w:pPr>
    <w:rPr>
      <w:rFonts w:cstheme="minorHAnsi"/>
      <w:sz w:val="20"/>
      <w:szCs w:val="20"/>
    </w:rPr>
  </w:style>
  <w:style w:type="paragraph" w:styleId="TDC3">
    <w:name w:val="toc 3"/>
    <w:basedOn w:val="Normal"/>
    <w:uiPriority w:val="39"/>
    <w:qFormat/>
    <w:rsid w:val="00516CF4"/>
    <w:pPr>
      <w:ind w:left="440"/>
    </w:pPr>
    <w:rPr>
      <w:rFonts w:cstheme="minorHAnsi"/>
      <w:iCs/>
      <w:sz w:val="20"/>
      <w:szCs w:val="20"/>
    </w:rPr>
  </w:style>
  <w:style w:type="paragraph" w:styleId="Textoindependiente">
    <w:name w:val="Body Text"/>
    <w:basedOn w:val="Normal"/>
    <w:link w:val="TextoindependienteCar"/>
    <w:uiPriority w:val="1"/>
    <w:qFormat/>
    <w:rsid w:val="005C7B51"/>
    <w:rPr>
      <w:sz w:val="24"/>
      <w:szCs w:val="24"/>
    </w:rPr>
  </w:style>
  <w:style w:type="character" w:customStyle="1" w:styleId="TextoindependienteCar">
    <w:name w:val="Texto independiente Car"/>
    <w:basedOn w:val="Fuentedeprrafopredeter"/>
    <w:link w:val="Textoindependiente"/>
    <w:uiPriority w:val="1"/>
    <w:rsid w:val="005C7B51"/>
    <w:rPr>
      <w:rFonts w:ascii="Times New Roman" w:eastAsia="Times New Roman" w:hAnsi="Times New Roman" w:cs="Times New Roman"/>
      <w:sz w:val="24"/>
      <w:szCs w:val="24"/>
      <w:lang w:eastAsia="es-ES" w:bidi="es-ES"/>
    </w:rPr>
  </w:style>
  <w:style w:type="paragraph" w:styleId="Prrafodelista">
    <w:name w:val="List Paragraph"/>
    <w:basedOn w:val="Normal"/>
    <w:uiPriority w:val="34"/>
    <w:qFormat/>
    <w:rsid w:val="005C7B51"/>
    <w:pPr>
      <w:ind w:left="2779" w:hanging="360"/>
    </w:pPr>
  </w:style>
  <w:style w:type="paragraph" w:customStyle="1" w:styleId="TableParagraph">
    <w:name w:val="Table Paragraph"/>
    <w:basedOn w:val="Normal"/>
    <w:uiPriority w:val="1"/>
    <w:qFormat/>
    <w:rsid w:val="005C7B51"/>
  </w:style>
  <w:style w:type="paragraph" w:styleId="Textodeglobo">
    <w:name w:val="Balloon Text"/>
    <w:basedOn w:val="Normal"/>
    <w:link w:val="TextodegloboCar"/>
    <w:uiPriority w:val="99"/>
    <w:semiHidden/>
    <w:unhideWhenUsed/>
    <w:rsid w:val="005C7B51"/>
    <w:rPr>
      <w:rFonts w:ascii="Tahoma" w:hAnsi="Tahoma" w:cs="Tahoma"/>
      <w:sz w:val="16"/>
      <w:szCs w:val="16"/>
    </w:rPr>
  </w:style>
  <w:style w:type="character" w:customStyle="1" w:styleId="TextodegloboCar">
    <w:name w:val="Texto de globo Car"/>
    <w:basedOn w:val="Fuentedeprrafopredeter"/>
    <w:link w:val="Textodeglobo"/>
    <w:uiPriority w:val="99"/>
    <w:semiHidden/>
    <w:rsid w:val="005C7B51"/>
    <w:rPr>
      <w:rFonts w:ascii="Tahoma" w:eastAsia="Times New Roman" w:hAnsi="Tahoma" w:cs="Tahoma"/>
      <w:sz w:val="16"/>
      <w:szCs w:val="16"/>
      <w:lang w:eastAsia="es-ES" w:bidi="es-ES"/>
    </w:rPr>
  </w:style>
  <w:style w:type="character" w:styleId="Refdecomentario">
    <w:name w:val="annotation reference"/>
    <w:basedOn w:val="Fuentedeprrafopredeter"/>
    <w:uiPriority w:val="99"/>
    <w:semiHidden/>
    <w:unhideWhenUsed/>
    <w:rsid w:val="005C7B51"/>
    <w:rPr>
      <w:sz w:val="16"/>
      <w:szCs w:val="16"/>
    </w:rPr>
  </w:style>
  <w:style w:type="paragraph" w:styleId="Textocomentario">
    <w:name w:val="annotation text"/>
    <w:basedOn w:val="Normal"/>
    <w:link w:val="TextocomentarioCar"/>
    <w:uiPriority w:val="99"/>
    <w:semiHidden/>
    <w:unhideWhenUsed/>
    <w:rsid w:val="005C7B51"/>
    <w:rPr>
      <w:sz w:val="20"/>
      <w:szCs w:val="20"/>
    </w:rPr>
  </w:style>
  <w:style w:type="character" w:customStyle="1" w:styleId="TextocomentarioCar">
    <w:name w:val="Texto comentario Car"/>
    <w:basedOn w:val="Fuentedeprrafopredeter"/>
    <w:link w:val="Textocomentario"/>
    <w:uiPriority w:val="99"/>
    <w:semiHidden/>
    <w:rsid w:val="005C7B51"/>
    <w:rPr>
      <w:rFonts w:ascii="Times New Roman" w:eastAsia="Times New Roman" w:hAnsi="Times New Roman" w:cs="Times New Roman"/>
      <w:sz w:val="20"/>
      <w:szCs w:val="20"/>
      <w:lang w:eastAsia="es-ES" w:bidi="es-ES"/>
    </w:rPr>
  </w:style>
  <w:style w:type="character" w:customStyle="1" w:styleId="AsuntodelcomentarioCar">
    <w:name w:val="Asunto del comentario Car"/>
    <w:basedOn w:val="TextocomentarioCar"/>
    <w:link w:val="Asuntodelcomentario"/>
    <w:uiPriority w:val="99"/>
    <w:semiHidden/>
    <w:rsid w:val="005C7B51"/>
    <w:rPr>
      <w:rFonts w:ascii="Times New Roman" w:eastAsia="Times New Roman" w:hAnsi="Times New Roman" w:cs="Times New Roman"/>
      <w:b/>
      <w:bCs/>
      <w:sz w:val="20"/>
      <w:szCs w:val="20"/>
      <w:lang w:eastAsia="es-ES" w:bidi="es-ES"/>
    </w:rPr>
  </w:style>
  <w:style w:type="paragraph" w:styleId="Asuntodelcomentario">
    <w:name w:val="annotation subject"/>
    <w:basedOn w:val="Textocomentario"/>
    <w:next w:val="Textocomentario"/>
    <w:link w:val="AsuntodelcomentarioCar"/>
    <w:uiPriority w:val="99"/>
    <w:semiHidden/>
    <w:unhideWhenUsed/>
    <w:rsid w:val="005C7B51"/>
    <w:rPr>
      <w:b/>
      <w:bCs/>
    </w:rPr>
  </w:style>
  <w:style w:type="paragraph" w:styleId="TDC4">
    <w:name w:val="toc 4"/>
    <w:basedOn w:val="Normal"/>
    <w:next w:val="Normal"/>
    <w:autoRedefine/>
    <w:uiPriority w:val="39"/>
    <w:unhideWhenUsed/>
    <w:rsid w:val="00516CF4"/>
    <w:pPr>
      <w:ind w:left="660"/>
    </w:pPr>
    <w:rPr>
      <w:rFonts w:cstheme="minorHAnsi"/>
      <w:sz w:val="20"/>
      <w:szCs w:val="18"/>
    </w:rPr>
  </w:style>
  <w:style w:type="paragraph" w:styleId="TDC5">
    <w:name w:val="toc 5"/>
    <w:basedOn w:val="Normal"/>
    <w:next w:val="Normal"/>
    <w:autoRedefine/>
    <w:uiPriority w:val="39"/>
    <w:unhideWhenUsed/>
    <w:rsid w:val="005C7B51"/>
    <w:pPr>
      <w:ind w:left="880"/>
    </w:pPr>
    <w:rPr>
      <w:rFonts w:asciiTheme="minorHAnsi" w:hAnsiTheme="minorHAnsi" w:cstheme="minorHAnsi"/>
      <w:sz w:val="18"/>
      <w:szCs w:val="18"/>
    </w:rPr>
  </w:style>
  <w:style w:type="paragraph" w:styleId="TDC6">
    <w:name w:val="toc 6"/>
    <w:basedOn w:val="Normal"/>
    <w:next w:val="Normal"/>
    <w:autoRedefine/>
    <w:uiPriority w:val="39"/>
    <w:unhideWhenUsed/>
    <w:rsid w:val="005C7B51"/>
    <w:pPr>
      <w:ind w:left="1100"/>
    </w:pPr>
    <w:rPr>
      <w:rFonts w:asciiTheme="minorHAnsi" w:hAnsiTheme="minorHAnsi" w:cstheme="minorHAnsi"/>
      <w:sz w:val="18"/>
      <w:szCs w:val="18"/>
    </w:rPr>
  </w:style>
  <w:style w:type="paragraph" w:styleId="TDC7">
    <w:name w:val="toc 7"/>
    <w:basedOn w:val="Normal"/>
    <w:next w:val="Normal"/>
    <w:autoRedefine/>
    <w:uiPriority w:val="39"/>
    <w:unhideWhenUsed/>
    <w:rsid w:val="005C7B51"/>
    <w:pPr>
      <w:ind w:left="1320"/>
    </w:pPr>
    <w:rPr>
      <w:rFonts w:asciiTheme="minorHAnsi" w:hAnsiTheme="minorHAnsi" w:cstheme="minorHAnsi"/>
      <w:sz w:val="18"/>
      <w:szCs w:val="18"/>
    </w:rPr>
  </w:style>
  <w:style w:type="paragraph" w:styleId="TDC8">
    <w:name w:val="toc 8"/>
    <w:basedOn w:val="Normal"/>
    <w:next w:val="Normal"/>
    <w:autoRedefine/>
    <w:uiPriority w:val="39"/>
    <w:unhideWhenUsed/>
    <w:rsid w:val="005C7B51"/>
    <w:pPr>
      <w:ind w:left="1540"/>
    </w:pPr>
    <w:rPr>
      <w:rFonts w:asciiTheme="minorHAnsi" w:hAnsiTheme="minorHAnsi" w:cstheme="minorHAnsi"/>
      <w:sz w:val="18"/>
      <w:szCs w:val="18"/>
    </w:rPr>
  </w:style>
  <w:style w:type="paragraph" w:styleId="TDC9">
    <w:name w:val="toc 9"/>
    <w:basedOn w:val="Normal"/>
    <w:next w:val="Normal"/>
    <w:autoRedefine/>
    <w:uiPriority w:val="39"/>
    <w:unhideWhenUsed/>
    <w:rsid w:val="005C7B51"/>
    <w:pPr>
      <w:ind w:left="1760"/>
    </w:pPr>
    <w:rPr>
      <w:rFonts w:asciiTheme="minorHAnsi" w:hAnsiTheme="minorHAnsi" w:cstheme="minorHAnsi"/>
      <w:sz w:val="18"/>
      <w:szCs w:val="18"/>
    </w:rPr>
  </w:style>
  <w:style w:type="character" w:styleId="Hipervnculo">
    <w:name w:val="Hyperlink"/>
    <w:basedOn w:val="Fuentedeprrafopredeter"/>
    <w:uiPriority w:val="99"/>
    <w:unhideWhenUsed/>
    <w:rsid w:val="0019742F"/>
    <w:rPr>
      <w:rFonts w:ascii="Times New Roman" w:hAnsi="Times New Roman"/>
      <w:color w:val="0000FF" w:themeColor="hyperlink"/>
      <w:sz w:val="24"/>
      <w:u w:val="single"/>
    </w:rPr>
  </w:style>
  <w:style w:type="paragraph" w:styleId="Encabezado">
    <w:name w:val="header"/>
    <w:basedOn w:val="Normal"/>
    <w:link w:val="EncabezadoCar"/>
    <w:uiPriority w:val="99"/>
    <w:unhideWhenUsed/>
    <w:rsid w:val="005C7B51"/>
    <w:pPr>
      <w:tabs>
        <w:tab w:val="center" w:pos="4252"/>
        <w:tab w:val="right" w:pos="8504"/>
      </w:tabs>
    </w:pPr>
  </w:style>
  <w:style w:type="character" w:customStyle="1" w:styleId="EncabezadoCar">
    <w:name w:val="Encabezado Car"/>
    <w:basedOn w:val="Fuentedeprrafopredeter"/>
    <w:link w:val="Encabezado"/>
    <w:uiPriority w:val="99"/>
    <w:rsid w:val="005C7B51"/>
    <w:rPr>
      <w:rFonts w:ascii="Times New Roman" w:eastAsia="Times New Roman" w:hAnsi="Times New Roman" w:cs="Times New Roman"/>
      <w:lang w:eastAsia="es-ES" w:bidi="es-ES"/>
    </w:rPr>
  </w:style>
  <w:style w:type="paragraph" w:styleId="Piedepgina">
    <w:name w:val="footer"/>
    <w:basedOn w:val="Normal"/>
    <w:link w:val="PiedepginaCar"/>
    <w:uiPriority w:val="99"/>
    <w:unhideWhenUsed/>
    <w:rsid w:val="005C7B51"/>
    <w:pPr>
      <w:tabs>
        <w:tab w:val="center" w:pos="4252"/>
        <w:tab w:val="right" w:pos="8504"/>
      </w:tabs>
    </w:pPr>
  </w:style>
  <w:style w:type="character" w:customStyle="1" w:styleId="PiedepginaCar">
    <w:name w:val="Pie de página Car"/>
    <w:basedOn w:val="Fuentedeprrafopredeter"/>
    <w:link w:val="Piedepgina"/>
    <w:uiPriority w:val="99"/>
    <w:rsid w:val="005C7B51"/>
    <w:rPr>
      <w:rFonts w:ascii="Times New Roman" w:eastAsia="Times New Roman" w:hAnsi="Times New Roman" w:cs="Times New Roman"/>
      <w:lang w:eastAsia="es-ES" w:bidi="es-ES"/>
    </w:rPr>
  </w:style>
  <w:style w:type="table" w:styleId="Tablaconcuadrcula">
    <w:name w:val="Table Grid"/>
    <w:basedOn w:val="Tablanormal"/>
    <w:uiPriority w:val="39"/>
    <w:rsid w:val="00265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636D3F"/>
    <w:pPr>
      <w:spacing w:after="200" w:line="360" w:lineRule="auto"/>
      <w:jc w:val="center"/>
    </w:pPr>
    <w:rPr>
      <w:bCs/>
      <w:i/>
      <w:color w:val="4F81BD" w:themeColor="accent1"/>
      <w:sz w:val="24"/>
      <w:szCs w:val="18"/>
    </w:rPr>
  </w:style>
  <w:style w:type="character" w:customStyle="1" w:styleId="Ttulo3Car">
    <w:name w:val="Título 3 Car"/>
    <w:basedOn w:val="Fuentedeprrafopredeter"/>
    <w:link w:val="Ttulo3"/>
    <w:uiPriority w:val="9"/>
    <w:rsid w:val="00AF5988"/>
    <w:rPr>
      <w:rFonts w:asciiTheme="majorHAnsi" w:eastAsiaTheme="majorEastAsia" w:hAnsiTheme="majorHAnsi" w:cstheme="majorBidi"/>
      <w:color w:val="243F60" w:themeColor="accent1" w:themeShade="7F"/>
      <w:sz w:val="24"/>
      <w:szCs w:val="24"/>
      <w:lang w:eastAsia="es-ES" w:bidi="es-ES"/>
    </w:rPr>
  </w:style>
  <w:style w:type="paragraph" w:styleId="TtuloTDC">
    <w:name w:val="TOC Heading"/>
    <w:basedOn w:val="Ttulo1"/>
    <w:next w:val="Normal"/>
    <w:uiPriority w:val="39"/>
    <w:unhideWhenUsed/>
    <w:qFormat/>
    <w:rsid w:val="00B26800"/>
    <w:pPr>
      <w:keepNext/>
      <w:keepLines/>
      <w:widowControl/>
      <w:autoSpaceDE/>
      <w:autoSpaceDN/>
      <w:spacing w:line="259" w:lineRule="auto"/>
      <w:outlineLvl w:val="9"/>
    </w:pPr>
    <w:rPr>
      <w:rFonts w:asciiTheme="majorHAnsi" w:eastAsiaTheme="majorEastAsia" w:hAnsiTheme="majorHAnsi" w:cstheme="majorBidi"/>
      <w:b w:val="0"/>
      <w:bCs w:val="0"/>
      <w:color w:val="365F91" w:themeColor="accent1" w:themeShade="BF"/>
      <w:sz w:val="32"/>
      <w:szCs w:val="32"/>
      <w:lang w:val="es-PE" w:eastAsia="es-PE" w:bidi="ar-SA"/>
    </w:rPr>
  </w:style>
  <w:style w:type="character" w:customStyle="1" w:styleId="Ttulo2Car">
    <w:name w:val="Título 2 Car"/>
    <w:basedOn w:val="Fuentedeprrafopredeter"/>
    <w:link w:val="Ttulo2"/>
    <w:uiPriority w:val="9"/>
    <w:rsid w:val="005850DA"/>
    <w:rPr>
      <w:rFonts w:asciiTheme="majorHAnsi" w:eastAsiaTheme="majorEastAsia" w:hAnsiTheme="majorHAnsi" w:cstheme="majorBidi"/>
      <w:color w:val="365F91" w:themeColor="accent1" w:themeShade="BF"/>
      <w:sz w:val="26"/>
      <w:szCs w:val="26"/>
      <w:lang w:eastAsia="es-ES" w:bidi="es-ES"/>
    </w:rPr>
  </w:style>
  <w:style w:type="character" w:customStyle="1" w:styleId="Ttulo4Car">
    <w:name w:val="Título 4 Car"/>
    <w:basedOn w:val="Fuentedeprrafopredeter"/>
    <w:link w:val="Ttulo4"/>
    <w:uiPriority w:val="9"/>
    <w:semiHidden/>
    <w:rsid w:val="005850DA"/>
    <w:rPr>
      <w:rFonts w:asciiTheme="majorHAnsi" w:eastAsiaTheme="majorEastAsia" w:hAnsiTheme="majorHAnsi" w:cstheme="majorBidi"/>
      <w:i/>
      <w:iCs/>
      <w:color w:val="365F91" w:themeColor="accent1" w:themeShade="BF"/>
      <w:lang w:eastAsia="es-ES" w:bidi="es-ES"/>
    </w:rPr>
  </w:style>
  <w:style w:type="paragraph" w:customStyle="1" w:styleId="Estilo1Indices">
    <w:name w:val="Estilo1_Indices"/>
    <w:basedOn w:val="Ttulo1"/>
    <w:next w:val="Normal"/>
    <w:link w:val="Estilo1IndicesCar"/>
    <w:uiPriority w:val="1"/>
    <w:qFormat/>
    <w:rsid w:val="00766890"/>
    <w:pPr>
      <w:ind w:right="364"/>
      <w:jc w:val="center"/>
    </w:pPr>
  </w:style>
  <w:style w:type="paragraph" w:customStyle="1" w:styleId="Estilo2">
    <w:name w:val="Estilo2"/>
    <w:basedOn w:val="Ttulo2"/>
    <w:link w:val="Estilo2Car"/>
    <w:uiPriority w:val="1"/>
    <w:qFormat/>
    <w:rsid w:val="00685228"/>
    <w:pPr>
      <w:tabs>
        <w:tab w:val="left" w:pos="1698"/>
        <w:tab w:val="left" w:pos="1699"/>
      </w:tabs>
      <w:spacing w:before="287" w:after="120" w:line="360" w:lineRule="auto"/>
    </w:pPr>
    <w:rPr>
      <w:rFonts w:ascii="Times New Roman" w:hAnsi="Times New Roman"/>
      <w:b/>
      <w:color w:val="000000" w:themeColor="text1"/>
      <w:sz w:val="24"/>
    </w:rPr>
  </w:style>
  <w:style w:type="character" w:customStyle="1" w:styleId="Estilo1IndicesCar">
    <w:name w:val="Estilo1_Indices Car"/>
    <w:basedOn w:val="Ttulo1Car"/>
    <w:link w:val="Estilo1Indices"/>
    <w:uiPriority w:val="1"/>
    <w:rsid w:val="00766890"/>
    <w:rPr>
      <w:rFonts w:ascii="Times New Roman" w:eastAsia="Times New Roman" w:hAnsi="Times New Roman" w:cs="Times New Roman"/>
      <w:b/>
      <w:bCs/>
      <w:sz w:val="24"/>
      <w:szCs w:val="24"/>
      <w:lang w:eastAsia="es-ES" w:bidi="es-ES"/>
    </w:rPr>
  </w:style>
  <w:style w:type="paragraph" w:customStyle="1" w:styleId="Estiloparrafo">
    <w:name w:val="Estilo_parrafo"/>
    <w:basedOn w:val="Normal"/>
    <w:link w:val="EstiloparrafoCar"/>
    <w:uiPriority w:val="1"/>
    <w:qFormat/>
    <w:rsid w:val="000C1127"/>
    <w:pPr>
      <w:numPr>
        <w:numId w:val="2"/>
      </w:numPr>
      <w:spacing w:line="360" w:lineRule="auto"/>
    </w:pPr>
    <w:rPr>
      <w:sz w:val="24"/>
    </w:rPr>
  </w:style>
  <w:style w:type="character" w:customStyle="1" w:styleId="Estilo2Car">
    <w:name w:val="Estilo2 Car"/>
    <w:basedOn w:val="Ttulo2Car"/>
    <w:link w:val="Estilo2"/>
    <w:uiPriority w:val="1"/>
    <w:rsid w:val="00685228"/>
    <w:rPr>
      <w:rFonts w:ascii="Times New Roman" w:eastAsiaTheme="majorEastAsia" w:hAnsi="Times New Roman" w:cstheme="majorBidi"/>
      <w:b/>
      <w:color w:val="000000" w:themeColor="text1"/>
      <w:sz w:val="24"/>
      <w:szCs w:val="26"/>
      <w:lang w:eastAsia="es-ES" w:bidi="es-ES"/>
    </w:rPr>
  </w:style>
  <w:style w:type="paragraph" w:customStyle="1" w:styleId="Estilo3">
    <w:name w:val="Estilo3"/>
    <w:basedOn w:val="Prrafodelista"/>
    <w:next w:val="Normal"/>
    <w:link w:val="Estilo3Car"/>
    <w:uiPriority w:val="1"/>
    <w:qFormat/>
    <w:rsid w:val="00BB2ACD"/>
    <w:pPr>
      <w:spacing w:before="139" w:after="240" w:line="360" w:lineRule="auto"/>
      <w:ind w:left="0" w:firstLine="0"/>
      <w:jc w:val="both"/>
    </w:pPr>
    <w:rPr>
      <w:b/>
      <w:sz w:val="24"/>
      <w:szCs w:val="24"/>
    </w:rPr>
  </w:style>
  <w:style w:type="character" w:customStyle="1" w:styleId="EstiloparrafoCar">
    <w:name w:val="Estilo_parrafo Car"/>
    <w:basedOn w:val="Fuentedeprrafopredeter"/>
    <w:link w:val="Estiloparrafo"/>
    <w:uiPriority w:val="1"/>
    <w:rsid w:val="000C1127"/>
    <w:rPr>
      <w:rFonts w:ascii="Times New Roman" w:eastAsia="Times New Roman" w:hAnsi="Times New Roman" w:cs="Times New Roman"/>
      <w:sz w:val="24"/>
      <w:lang w:eastAsia="es-ES" w:bidi="es-ES"/>
    </w:rPr>
  </w:style>
  <w:style w:type="paragraph" w:customStyle="1" w:styleId="Estilo4">
    <w:name w:val="Estilo4"/>
    <w:basedOn w:val="Estilo3"/>
    <w:link w:val="Estilo4Car"/>
    <w:uiPriority w:val="1"/>
    <w:qFormat/>
    <w:rsid w:val="00E367B4"/>
    <w:pPr>
      <w:numPr>
        <w:ilvl w:val="3"/>
      </w:numPr>
      <w:ind w:left="1573"/>
    </w:pPr>
  </w:style>
  <w:style w:type="character" w:customStyle="1" w:styleId="Estilo3Car">
    <w:name w:val="Estilo3 Car"/>
    <w:basedOn w:val="Ttulo3Car"/>
    <w:link w:val="Estilo3"/>
    <w:uiPriority w:val="1"/>
    <w:rsid w:val="00BB2ACD"/>
    <w:rPr>
      <w:rFonts w:ascii="Times New Roman" w:eastAsia="Times New Roman" w:hAnsi="Times New Roman" w:cs="Times New Roman"/>
      <w:b/>
      <w:color w:val="243F60" w:themeColor="accent1" w:themeShade="7F"/>
      <w:sz w:val="24"/>
      <w:szCs w:val="24"/>
      <w:lang w:eastAsia="es-ES" w:bidi="es-ES"/>
    </w:rPr>
  </w:style>
  <w:style w:type="paragraph" w:customStyle="1" w:styleId="Normaldocumento">
    <w:name w:val="Normal_documento"/>
    <w:basedOn w:val="Normal"/>
    <w:link w:val="NormaldocumentoCar"/>
    <w:uiPriority w:val="1"/>
    <w:qFormat/>
    <w:rsid w:val="00A81957"/>
    <w:pPr>
      <w:spacing w:line="360" w:lineRule="auto"/>
      <w:jc w:val="both"/>
    </w:pPr>
    <w:rPr>
      <w:sz w:val="24"/>
    </w:rPr>
  </w:style>
  <w:style w:type="character" w:customStyle="1" w:styleId="Estilo4Car">
    <w:name w:val="Estilo4 Car"/>
    <w:basedOn w:val="Ttulo4Car"/>
    <w:link w:val="Estilo4"/>
    <w:uiPriority w:val="1"/>
    <w:rsid w:val="00E367B4"/>
    <w:rPr>
      <w:rFonts w:ascii="Times New Roman" w:eastAsia="Times New Roman" w:hAnsi="Times New Roman" w:cs="Times New Roman"/>
      <w:b/>
      <w:i w:val="0"/>
      <w:iCs w:val="0"/>
      <w:color w:val="365F91" w:themeColor="accent1" w:themeShade="BF"/>
      <w:sz w:val="24"/>
      <w:szCs w:val="24"/>
      <w:lang w:eastAsia="es-ES" w:bidi="es-ES"/>
    </w:rPr>
  </w:style>
  <w:style w:type="character" w:customStyle="1" w:styleId="Ttulo8Car">
    <w:name w:val="Título 8 Car"/>
    <w:basedOn w:val="Fuentedeprrafopredeter"/>
    <w:link w:val="Ttulo8"/>
    <w:uiPriority w:val="9"/>
    <w:rsid w:val="003B0B2F"/>
    <w:rPr>
      <w:rFonts w:asciiTheme="majorHAnsi" w:eastAsiaTheme="majorEastAsia" w:hAnsiTheme="majorHAnsi" w:cstheme="majorBidi"/>
      <w:color w:val="272727" w:themeColor="text1" w:themeTint="D8"/>
      <w:sz w:val="21"/>
      <w:szCs w:val="21"/>
      <w:lang w:eastAsia="es-ES" w:bidi="es-ES"/>
    </w:rPr>
  </w:style>
  <w:style w:type="character" w:customStyle="1" w:styleId="NormaldocumentoCar">
    <w:name w:val="Normal_documento Car"/>
    <w:basedOn w:val="Fuentedeprrafopredeter"/>
    <w:link w:val="Normaldocumento"/>
    <w:uiPriority w:val="1"/>
    <w:rsid w:val="00A81957"/>
    <w:rPr>
      <w:rFonts w:ascii="Times New Roman" w:eastAsia="Times New Roman" w:hAnsi="Times New Roman" w:cs="Times New Roman"/>
      <w:sz w:val="24"/>
      <w:lang w:eastAsia="es-ES" w:bidi="es-ES"/>
    </w:rPr>
  </w:style>
  <w:style w:type="character" w:customStyle="1" w:styleId="Ttulo9Car">
    <w:name w:val="Título 9 Car"/>
    <w:basedOn w:val="Fuentedeprrafopredeter"/>
    <w:link w:val="Ttulo9"/>
    <w:uiPriority w:val="9"/>
    <w:rsid w:val="003B0B2F"/>
    <w:rPr>
      <w:rFonts w:asciiTheme="majorHAnsi" w:eastAsiaTheme="majorEastAsia" w:hAnsiTheme="majorHAnsi" w:cstheme="majorBidi"/>
      <w:i/>
      <w:iCs/>
      <w:color w:val="272727" w:themeColor="text1" w:themeTint="D8"/>
      <w:sz w:val="21"/>
      <w:szCs w:val="21"/>
      <w:lang w:eastAsia="es-ES" w:bidi="es-ES"/>
    </w:rPr>
  </w:style>
  <w:style w:type="paragraph" w:styleId="Lista">
    <w:name w:val="List"/>
    <w:basedOn w:val="Normal"/>
    <w:uiPriority w:val="99"/>
    <w:unhideWhenUsed/>
    <w:rsid w:val="003B0B2F"/>
    <w:pPr>
      <w:ind w:left="283" w:hanging="283"/>
      <w:contextualSpacing/>
    </w:pPr>
  </w:style>
  <w:style w:type="paragraph" w:styleId="Fecha">
    <w:name w:val="Date"/>
    <w:basedOn w:val="Normal"/>
    <w:next w:val="Normal"/>
    <w:link w:val="FechaCar"/>
    <w:uiPriority w:val="99"/>
    <w:unhideWhenUsed/>
    <w:rsid w:val="003B0B2F"/>
  </w:style>
  <w:style w:type="character" w:customStyle="1" w:styleId="FechaCar">
    <w:name w:val="Fecha Car"/>
    <w:basedOn w:val="Fuentedeprrafopredeter"/>
    <w:link w:val="Fecha"/>
    <w:uiPriority w:val="99"/>
    <w:rsid w:val="003B0B2F"/>
    <w:rPr>
      <w:rFonts w:ascii="Times New Roman" w:eastAsia="Times New Roman" w:hAnsi="Times New Roman" w:cs="Times New Roman"/>
      <w:lang w:eastAsia="es-ES" w:bidi="es-ES"/>
    </w:rPr>
  </w:style>
  <w:style w:type="paragraph" w:styleId="Listaconvietas2">
    <w:name w:val="List Bullet 2"/>
    <w:basedOn w:val="Normal"/>
    <w:uiPriority w:val="99"/>
    <w:unhideWhenUsed/>
    <w:rsid w:val="003B0B2F"/>
    <w:pPr>
      <w:numPr>
        <w:numId w:val="3"/>
      </w:numPr>
      <w:contextualSpacing/>
    </w:pPr>
  </w:style>
  <w:style w:type="paragraph" w:styleId="Continuarlista2">
    <w:name w:val="List Continue 2"/>
    <w:basedOn w:val="Normal"/>
    <w:uiPriority w:val="99"/>
    <w:unhideWhenUsed/>
    <w:rsid w:val="003B0B2F"/>
    <w:pPr>
      <w:spacing w:after="120"/>
      <w:ind w:left="566"/>
      <w:contextualSpacing/>
    </w:pPr>
  </w:style>
  <w:style w:type="paragraph" w:styleId="Continuarlista3">
    <w:name w:val="List Continue 3"/>
    <w:basedOn w:val="Normal"/>
    <w:uiPriority w:val="99"/>
    <w:unhideWhenUsed/>
    <w:rsid w:val="003B0B2F"/>
    <w:pPr>
      <w:spacing w:after="120"/>
      <w:ind w:left="849"/>
      <w:contextualSpacing/>
    </w:pPr>
  </w:style>
  <w:style w:type="paragraph" w:styleId="Continuarlista4">
    <w:name w:val="List Continue 4"/>
    <w:basedOn w:val="Normal"/>
    <w:uiPriority w:val="99"/>
    <w:unhideWhenUsed/>
    <w:rsid w:val="003B0B2F"/>
    <w:pPr>
      <w:spacing w:after="120"/>
      <w:ind w:left="1132"/>
      <w:contextualSpacing/>
    </w:pPr>
  </w:style>
  <w:style w:type="paragraph" w:styleId="Sangradetextonormal">
    <w:name w:val="Body Text Indent"/>
    <w:basedOn w:val="Normal"/>
    <w:link w:val="SangradetextonormalCar"/>
    <w:uiPriority w:val="99"/>
    <w:unhideWhenUsed/>
    <w:rsid w:val="003B0B2F"/>
    <w:pPr>
      <w:spacing w:after="120"/>
      <w:ind w:left="283"/>
    </w:pPr>
  </w:style>
  <w:style w:type="character" w:customStyle="1" w:styleId="SangradetextonormalCar">
    <w:name w:val="Sangría de texto normal Car"/>
    <w:basedOn w:val="Fuentedeprrafopredeter"/>
    <w:link w:val="Sangradetextonormal"/>
    <w:uiPriority w:val="99"/>
    <w:rsid w:val="003B0B2F"/>
    <w:rPr>
      <w:rFonts w:ascii="Times New Roman" w:eastAsia="Times New Roman" w:hAnsi="Times New Roman" w:cs="Times New Roman"/>
      <w:lang w:eastAsia="es-ES" w:bidi="es-ES"/>
    </w:rPr>
  </w:style>
  <w:style w:type="paragraph" w:styleId="Textoindependienteprimerasangra2">
    <w:name w:val="Body Text First Indent 2"/>
    <w:basedOn w:val="Sangradetextonormal"/>
    <w:link w:val="Textoindependienteprimerasangra2Car"/>
    <w:uiPriority w:val="99"/>
    <w:unhideWhenUsed/>
    <w:rsid w:val="003B0B2F"/>
    <w:pPr>
      <w:spacing w:after="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3B0B2F"/>
    <w:rPr>
      <w:rFonts w:ascii="Times New Roman" w:eastAsia="Times New Roman" w:hAnsi="Times New Roman" w:cs="Times New Roman"/>
      <w:lang w:eastAsia="es-ES" w:bidi="es-ES"/>
    </w:rPr>
  </w:style>
  <w:style w:type="paragraph" w:styleId="Encabezadodenota">
    <w:name w:val="Note Heading"/>
    <w:basedOn w:val="Normal"/>
    <w:next w:val="Normal"/>
    <w:link w:val="EncabezadodenotaCar"/>
    <w:uiPriority w:val="99"/>
    <w:unhideWhenUsed/>
    <w:rsid w:val="003B0B2F"/>
  </w:style>
  <w:style w:type="character" w:customStyle="1" w:styleId="EncabezadodenotaCar">
    <w:name w:val="Encabezado de nota Car"/>
    <w:basedOn w:val="Fuentedeprrafopredeter"/>
    <w:link w:val="Encabezadodenota"/>
    <w:uiPriority w:val="99"/>
    <w:rsid w:val="003B0B2F"/>
    <w:rPr>
      <w:rFonts w:ascii="Times New Roman" w:eastAsia="Times New Roman" w:hAnsi="Times New Roman" w:cs="Times New Roman"/>
      <w:lang w:eastAsia="es-ES" w:bidi="es-ES"/>
    </w:rPr>
  </w:style>
  <w:style w:type="paragraph" w:styleId="NormalWeb">
    <w:name w:val="Normal (Web)"/>
    <w:basedOn w:val="Normal"/>
    <w:uiPriority w:val="99"/>
    <w:unhideWhenUsed/>
    <w:rsid w:val="00117E5B"/>
    <w:pPr>
      <w:widowControl/>
      <w:autoSpaceDE/>
      <w:autoSpaceDN/>
      <w:spacing w:before="100" w:beforeAutospacing="1" w:after="100" w:afterAutospacing="1"/>
    </w:pPr>
    <w:rPr>
      <w:sz w:val="24"/>
      <w:szCs w:val="24"/>
      <w:lang w:val="es-PE" w:eastAsia="es-PE" w:bidi="ar-SA"/>
    </w:rPr>
  </w:style>
  <w:style w:type="paragraph" w:styleId="Bibliografa">
    <w:name w:val="Bibliography"/>
    <w:basedOn w:val="Normal"/>
    <w:next w:val="Normal"/>
    <w:link w:val="BibliografaCar"/>
    <w:uiPriority w:val="37"/>
    <w:unhideWhenUsed/>
    <w:rsid w:val="004F5DD9"/>
    <w:pPr>
      <w:spacing w:before="120" w:after="120"/>
    </w:pPr>
    <w:rPr>
      <w:sz w:val="24"/>
    </w:rPr>
  </w:style>
  <w:style w:type="paragraph" w:styleId="Tabladeilustraciones">
    <w:name w:val="table of figures"/>
    <w:basedOn w:val="Normal"/>
    <w:next w:val="Normal"/>
    <w:uiPriority w:val="99"/>
    <w:unhideWhenUsed/>
    <w:rsid w:val="004F5DD9"/>
  </w:style>
  <w:style w:type="character" w:styleId="Textoennegrita">
    <w:name w:val="Strong"/>
    <w:basedOn w:val="Fuentedeprrafopredeter"/>
    <w:uiPriority w:val="22"/>
    <w:qFormat/>
    <w:rsid w:val="00E50A3B"/>
    <w:rPr>
      <w:b/>
      <w:bCs/>
    </w:rPr>
  </w:style>
  <w:style w:type="character" w:customStyle="1" w:styleId="BibliografaCar">
    <w:name w:val="Bibliografía Car"/>
    <w:basedOn w:val="Fuentedeprrafopredeter"/>
    <w:link w:val="Bibliografa"/>
    <w:uiPriority w:val="37"/>
    <w:rsid w:val="004F5DD9"/>
    <w:rPr>
      <w:rFonts w:ascii="Times New Roman" w:eastAsia="Times New Roman" w:hAnsi="Times New Roman" w:cs="Times New Roman"/>
      <w:sz w:val="24"/>
      <w:lang w:eastAsia="es-ES" w:bidi="es-ES"/>
    </w:rPr>
  </w:style>
  <w:style w:type="character" w:styleId="CdigoHTML">
    <w:name w:val="HTML Code"/>
    <w:basedOn w:val="Fuentedeprrafopredeter"/>
    <w:uiPriority w:val="99"/>
    <w:semiHidden/>
    <w:unhideWhenUsed/>
    <w:rsid w:val="00E50A3B"/>
    <w:rPr>
      <w:rFonts w:ascii="Courier New" w:eastAsia="Times New Roman" w:hAnsi="Courier New" w:cs="Courier New"/>
      <w:sz w:val="20"/>
      <w:szCs w:val="20"/>
    </w:rPr>
  </w:style>
  <w:style w:type="character" w:customStyle="1" w:styleId="Ttulo5Car">
    <w:name w:val="Título 5 Car"/>
    <w:basedOn w:val="Fuentedeprrafopredeter"/>
    <w:link w:val="Ttulo5"/>
    <w:uiPriority w:val="9"/>
    <w:rsid w:val="003C7995"/>
    <w:rPr>
      <w:rFonts w:asciiTheme="majorHAnsi" w:eastAsiaTheme="majorEastAsia" w:hAnsiTheme="majorHAnsi" w:cstheme="majorBidi"/>
      <w:color w:val="365F91" w:themeColor="accent1" w:themeShade="BF"/>
      <w:lang w:eastAsia="es-ES" w:bidi="es-ES"/>
    </w:rPr>
  </w:style>
  <w:style w:type="character" w:customStyle="1" w:styleId="Ttulo6Car">
    <w:name w:val="Título 6 Car"/>
    <w:basedOn w:val="Fuentedeprrafopredeter"/>
    <w:link w:val="Ttulo6"/>
    <w:uiPriority w:val="9"/>
    <w:rsid w:val="003C7995"/>
    <w:rPr>
      <w:rFonts w:asciiTheme="majorHAnsi" w:eastAsiaTheme="majorEastAsia" w:hAnsiTheme="majorHAnsi" w:cstheme="majorBidi"/>
      <w:color w:val="243F60" w:themeColor="accent1" w:themeShade="7F"/>
      <w:lang w:eastAsia="es-ES" w:bidi="es-ES"/>
    </w:rPr>
  </w:style>
  <w:style w:type="character" w:customStyle="1" w:styleId="Ttulo7Car">
    <w:name w:val="Título 7 Car"/>
    <w:basedOn w:val="Fuentedeprrafopredeter"/>
    <w:link w:val="Ttulo7"/>
    <w:uiPriority w:val="9"/>
    <w:rsid w:val="003C7995"/>
    <w:rPr>
      <w:rFonts w:asciiTheme="majorHAnsi" w:eastAsiaTheme="majorEastAsia" w:hAnsiTheme="majorHAnsi" w:cstheme="majorBidi"/>
      <w:i/>
      <w:iCs/>
      <w:color w:val="243F60" w:themeColor="accent1" w:themeShade="7F"/>
      <w:lang w:eastAsia="es-ES" w:bidi="es-ES"/>
    </w:rPr>
  </w:style>
  <w:style w:type="paragraph" w:customStyle="1" w:styleId="Estilo1normalce">
    <w:name w:val="Estilo1_normal_ce"/>
    <w:basedOn w:val="Textoindependienteprimerasangra2"/>
    <w:link w:val="Estilo1normalceCar"/>
    <w:uiPriority w:val="1"/>
    <w:qFormat/>
    <w:rsid w:val="00E901F9"/>
    <w:pPr>
      <w:spacing w:after="240" w:line="360" w:lineRule="auto"/>
      <w:ind w:left="357" w:firstLine="0"/>
      <w:jc w:val="both"/>
    </w:pPr>
    <w:rPr>
      <w:sz w:val="24"/>
      <w:szCs w:val="24"/>
    </w:rPr>
  </w:style>
  <w:style w:type="paragraph" w:customStyle="1" w:styleId="Estilo1titulos">
    <w:name w:val="Estilo1_titulos"/>
    <w:basedOn w:val="Estilo1Indices"/>
    <w:link w:val="Estilo1titulosCar"/>
    <w:uiPriority w:val="1"/>
    <w:qFormat/>
    <w:rsid w:val="00DB0131"/>
  </w:style>
  <w:style w:type="character" w:customStyle="1" w:styleId="Estilo1normalceCar">
    <w:name w:val="Estilo1_normal_ce Car"/>
    <w:basedOn w:val="Textoindependienteprimerasangra2Car"/>
    <w:link w:val="Estilo1normalce"/>
    <w:uiPriority w:val="1"/>
    <w:rsid w:val="00E901F9"/>
    <w:rPr>
      <w:rFonts w:ascii="Times New Roman" w:eastAsia="Times New Roman" w:hAnsi="Times New Roman" w:cs="Times New Roman"/>
      <w:sz w:val="24"/>
      <w:szCs w:val="24"/>
      <w:lang w:eastAsia="es-ES" w:bidi="es-ES"/>
    </w:rPr>
  </w:style>
  <w:style w:type="character" w:customStyle="1" w:styleId="Estilo1titulosCar">
    <w:name w:val="Estilo1_titulos Car"/>
    <w:basedOn w:val="Estilo1IndicesCar"/>
    <w:link w:val="Estilo1titulos"/>
    <w:uiPriority w:val="1"/>
    <w:rsid w:val="00DB0131"/>
    <w:rPr>
      <w:rFonts w:ascii="Times New Roman" w:eastAsia="Times New Roman" w:hAnsi="Times New Roman" w:cs="Times New Roman"/>
      <w:b/>
      <w:bCs/>
      <w:sz w:val="24"/>
      <w:szCs w:val="24"/>
      <w:lang w:eastAsia="es-ES" w:bidi="es-ES"/>
    </w:rPr>
  </w:style>
  <w:style w:type="character" w:styleId="Hipervnculovisitado">
    <w:name w:val="FollowedHyperlink"/>
    <w:basedOn w:val="Fuentedeprrafopredeter"/>
    <w:uiPriority w:val="99"/>
    <w:semiHidden/>
    <w:unhideWhenUsed/>
    <w:rsid w:val="00C8735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276680">
      <w:bodyDiv w:val="1"/>
      <w:marLeft w:val="0"/>
      <w:marRight w:val="0"/>
      <w:marTop w:val="0"/>
      <w:marBottom w:val="0"/>
      <w:divBdr>
        <w:top w:val="none" w:sz="0" w:space="0" w:color="auto"/>
        <w:left w:val="none" w:sz="0" w:space="0" w:color="auto"/>
        <w:bottom w:val="none" w:sz="0" w:space="0" w:color="auto"/>
        <w:right w:val="none" w:sz="0" w:space="0" w:color="auto"/>
      </w:divBdr>
    </w:div>
    <w:div w:id="17005539">
      <w:bodyDiv w:val="1"/>
      <w:marLeft w:val="0"/>
      <w:marRight w:val="0"/>
      <w:marTop w:val="0"/>
      <w:marBottom w:val="0"/>
      <w:divBdr>
        <w:top w:val="none" w:sz="0" w:space="0" w:color="auto"/>
        <w:left w:val="none" w:sz="0" w:space="0" w:color="auto"/>
        <w:bottom w:val="none" w:sz="0" w:space="0" w:color="auto"/>
        <w:right w:val="none" w:sz="0" w:space="0" w:color="auto"/>
      </w:divBdr>
    </w:div>
    <w:div w:id="67461016">
      <w:bodyDiv w:val="1"/>
      <w:marLeft w:val="0"/>
      <w:marRight w:val="0"/>
      <w:marTop w:val="0"/>
      <w:marBottom w:val="0"/>
      <w:divBdr>
        <w:top w:val="none" w:sz="0" w:space="0" w:color="auto"/>
        <w:left w:val="none" w:sz="0" w:space="0" w:color="auto"/>
        <w:bottom w:val="none" w:sz="0" w:space="0" w:color="auto"/>
        <w:right w:val="none" w:sz="0" w:space="0" w:color="auto"/>
      </w:divBdr>
    </w:div>
    <w:div w:id="114258746">
      <w:bodyDiv w:val="1"/>
      <w:marLeft w:val="0"/>
      <w:marRight w:val="0"/>
      <w:marTop w:val="0"/>
      <w:marBottom w:val="0"/>
      <w:divBdr>
        <w:top w:val="none" w:sz="0" w:space="0" w:color="auto"/>
        <w:left w:val="none" w:sz="0" w:space="0" w:color="auto"/>
        <w:bottom w:val="none" w:sz="0" w:space="0" w:color="auto"/>
        <w:right w:val="none" w:sz="0" w:space="0" w:color="auto"/>
      </w:divBdr>
    </w:div>
    <w:div w:id="143621324">
      <w:bodyDiv w:val="1"/>
      <w:marLeft w:val="0"/>
      <w:marRight w:val="0"/>
      <w:marTop w:val="0"/>
      <w:marBottom w:val="0"/>
      <w:divBdr>
        <w:top w:val="none" w:sz="0" w:space="0" w:color="auto"/>
        <w:left w:val="none" w:sz="0" w:space="0" w:color="auto"/>
        <w:bottom w:val="none" w:sz="0" w:space="0" w:color="auto"/>
        <w:right w:val="none" w:sz="0" w:space="0" w:color="auto"/>
      </w:divBdr>
    </w:div>
    <w:div w:id="158815249">
      <w:bodyDiv w:val="1"/>
      <w:marLeft w:val="0"/>
      <w:marRight w:val="0"/>
      <w:marTop w:val="0"/>
      <w:marBottom w:val="0"/>
      <w:divBdr>
        <w:top w:val="none" w:sz="0" w:space="0" w:color="auto"/>
        <w:left w:val="none" w:sz="0" w:space="0" w:color="auto"/>
        <w:bottom w:val="none" w:sz="0" w:space="0" w:color="auto"/>
        <w:right w:val="none" w:sz="0" w:space="0" w:color="auto"/>
      </w:divBdr>
    </w:div>
    <w:div w:id="165630097">
      <w:bodyDiv w:val="1"/>
      <w:marLeft w:val="0"/>
      <w:marRight w:val="0"/>
      <w:marTop w:val="0"/>
      <w:marBottom w:val="0"/>
      <w:divBdr>
        <w:top w:val="none" w:sz="0" w:space="0" w:color="auto"/>
        <w:left w:val="none" w:sz="0" w:space="0" w:color="auto"/>
        <w:bottom w:val="none" w:sz="0" w:space="0" w:color="auto"/>
        <w:right w:val="none" w:sz="0" w:space="0" w:color="auto"/>
      </w:divBdr>
    </w:div>
    <w:div w:id="178080331">
      <w:bodyDiv w:val="1"/>
      <w:marLeft w:val="0"/>
      <w:marRight w:val="0"/>
      <w:marTop w:val="0"/>
      <w:marBottom w:val="0"/>
      <w:divBdr>
        <w:top w:val="none" w:sz="0" w:space="0" w:color="auto"/>
        <w:left w:val="none" w:sz="0" w:space="0" w:color="auto"/>
        <w:bottom w:val="none" w:sz="0" w:space="0" w:color="auto"/>
        <w:right w:val="none" w:sz="0" w:space="0" w:color="auto"/>
      </w:divBdr>
    </w:div>
    <w:div w:id="235365183">
      <w:bodyDiv w:val="1"/>
      <w:marLeft w:val="0"/>
      <w:marRight w:val="0"/>
      <w:marTop w:val="0"/>
      <w:marBottom w:val="0"/>
      <w:divBdr>
        <w:top w:val="none" w:sz="0" w:space="0" w:color="auto"/>
        <w:left w:val="none" w:sz="0" w:space="0" w:color="auto"/>
        <w:bottom w:val="none" w:sz="0" w:space="0" w:color="auto"/>
        <w:right w:val="none" w:sz="0" w:space="0" w:color="auto"/>
      </w:divBdr>
    </w:div>
    <w:div w:id="264654890">
      <w:bodyDiv w:val="1"/>
      <w:marLeft w:val="0"/>
      <w:marRight w:val="0"/>
      <w:marTop w:val="0"/>
      <w:marBottom w:val="0"/>
      <w:divBdr>
        <w:top w:val="none" w:sz="0" w:space="0" w:color="auto"/>
        <w:left w:val="none" w:sz="0" w:space="0" w:color="auto"/>
        <w:bottom w:val="none" w:sz="0" w:space="0" w:color="auto"/>
        <w:right w:val="none" w:sz="0" w:space="0" w:color="auto"/>
      </w:divBdr>
    </w:div>
    <w:div w:id="297339546">
      <w:bodyDiv w:val="1"/>
      <w:marLeft w:val="0"/>
      <w:marRight w:val="0"/>
      <w:marTop w:val="0"/>
      <w:marBottom w:val="0"/>
      <w:divBdr>
        <w:top w:val="none" w:sz="0" w:space="0" w:color="auto"/>
        <w:left w:val="none" w:sz="0" w:space="0" w:color="auto"/>
        <w:bottom w:val="none" w:sz="0" w:space="0" w:color="auto"/>
        <w:right w:val="none" w:sz="0" w:space="0" w:color="auto"/>
      </w:divBdr>
    </w:div>
    <w:div w:id="313680970">
      <w:bodyDiv w:val="1"/>
      <w:marLeft w:val="0"/>
      <w:marRight w:val="0"/>
      <w:marTop w:val="0"/>
      <w:marBottom w:val="0"/>
      <w:divBdr>
        <w:top w:val="none" w:sz="0" w:space="0" w:color="auto"/>
        <w:left w:val="none" w:sz="0" w:space="0" w:color="auto"/>
        <w:bottom w:val="none" w:sz="0" w:space="0" w:color="auto"/>
        <w:right w:val="none" w:sz="0" w:space="0" w:color="auto"/>
      </w:divBdr>
    </w:div>
    <w:div w:id="318274341">
      <w:bodyDiv w:val="1"/>
      <w:marLeft w:val="0"/>
      <w:marRight w:val="0"/>
      <w:marTop w:val="0"/>
      <w:marBottom w:val="0"/>
      <w:divBdr>
        <w:top w:val="none" w:sz="0" w:space="0" w:color="auto"/>
        <w:left w:val="none" w:sz="0" w:space="0" w:color="auto"/>
        <w:bottom w:val="none" w:sz="0" w:space="0" w:color="auto"/>
        <w:right w:val="none" w:sz="0" w:space="0" w:color="auto"/>
      </w:divBdr>
    </w:div>
    <w:div w:id="318921366">
      <w:bodyDiv w:val="1"/>
      <w:marLeft w:val="0"/>
      <w:marRight w:val="0"/>
      <w:marTop w:val="0"/>
      <w:marBottom w:val="0"/>
      <w:divBdr>
        <w:top w:val="none" w:sz="0" w:space="0" w:color="auto"/>
        <w:left w:val="none" w:sz="0" w:space="0" w:color="auto"/>
        <w:bottom w:val="none" w:sz="0" w:space="0" w:color="auto"/>
        <w:right w:val="none" w:sz="0" w:space="0" w:color="auto"/>
      </w:divBdr>
    </w:div>
    <w:div w:id="335042320">
      <w:bodyDiv w:val="1"/>
      <w:marLeft w:val="0"/>
      <w:marRight w:val="0"/>
      <w:marTop w:val="0"/>
      <w:marBottom w:val="0"/>
      <w:divBdr>
        <w:top w:val="none" w:sz="0" w:space="0" w:color="auto"/>
        <w:left w:val="none" w:sz="0" w:space="0" w:color="auto"/>
        <w:bottom w:val="none" w:sz="0" w:space="0" w:color="auto"/>
        <w:right w:val="none" w:sz="0" w:space="0" w:color="auto"/>
      </w:divBdr>
    </w:div>
    <w:div w:id="337269929">
      <w:bodyDiv w:val="1"/>
      <w:marLeft w:val="0"/>
      <w:marRight w:val="0"/>
      <w:marTop w:val="0"/>
      <w:marBottom w:val="0"/>
      <w:divBdr>
        <w:top w:val="none" w:sz="0" w:space="0" w:color="auto"/>
        <w:left w:val="none" w:sz="0" w:space="0" w:color="auto"/>
        <w:bottom w:val="none" w:sz="0" w:space="0" w:color="auto"/>
        <w:right w:val="none" w:sz="0" w:space="0" w:color="auto"/>
      </w:divBdr>
    </w:div>
    <w:div w:id="350304415">
      <w:bodyDiv w:val="1"/>
      <w:marLeft w:val="0"/>
      <w:marRight w:val="0"/>
      <w:marTop w:val="0"/>
      <w:marBottom w:val="0"/>
      <w:divBdr>
        <w:top w:val="none" w:sz="0" w:space="0" w:color="auto"/>
        <w:left w:val="none" w:sz="0" w:space="0" w:color="auto"/>
        <w:bottom w:val="none" w:sz="0" w:space="0" w:color="auto"/>
        <w:right w:val="none" w:sz="0" w:space="0" w:color="auto"/>
      </w:divBdr>
    </w:div>
    <w:div w:id="375203384">
      <w:bodyDiv w:val="1"/>
      <w:marLeft w:val="0"/>
      <w:marRight w:val="0"/>
      <w:marTop w:val="0"/>
      <w:marBottom w:val="0"/>
      <w:divBdr>
        <w:top w:val="none" w:sz="0" w:space="0" w:color="auto"/>
        <w:left w:val="none" w:sz="0" w:space="0" w:color="auto"/>
        <w:bottom w:val="none" w:sz="0" w:space="0" w:color="auto"/>
        <w:right w:val="none" w:sz="0" w:space="0" w:color="auto"/>
      </w:divBdr>
    </w:div>
    <w:div w:id="397871668">
      <w:bodyDiv w:val="1"/>
      <w:marLeft w:val="0"/>
      <w:marRight w:val="0"/>
      <w:marTop w:val="0"/>
      <w:marBottom w:val="0"/>
      <w:divBdr>
        <w:top w:val="none" w:sz="0" w:space="0" w:color="auto"/>
        <w:left w:val="none" w:sz="0" w:space="0" w:color="auto"/>
        <w:bottom w:val="none" w:sz="0" w:space="0" w:color="auto"/>
        <w:right w:val="none" w:sz="0" w:space="0" w:color="auto"/>
      </w:divBdr>
    </w:div>
    <w:div w:id="423769113">
      <w:bodyDiv w:val="1"/>
      <w:marLeft w:val="0"/>
      <w:marRight w:val="0"/>
      <w:marTop w:val="0"/>
      <w:marBottom w:val="0"/>
      <w:divBdr>
        <w:top w:val="none" w:sz="0" w:space="0" w:color="auto"/>
        <w:left w:val="none" w:sz="0" w:space="0" w:color="auto"/>
        <w:bottom w:val="none" w:sz="0" w:space="0" w:color="auto"/>
        <w:right w:val="none" w:sz="0" w:space="0" w:color="auto"/>
      </w:divBdr>
    </w:div>
    <w:div w:id="453409502">
      <w:bodyDiv w:val="1"/>
      <w:marLeft w:val="0"/>
      <w:marRight w:val="0"/>
      <w:marTop w:val="0"/>
      <w:marBottom w:val="0"/>
      <w:divBdr>
        <w:top w:val="none" w:sz="0" w:space="0" w:color="auto"/>
        <w:left w:val="none" w:sz="0" w:space="0" w:color="auto"/>
        <w:bottom w:val="none" w:sz="0" w:space="0" w:color="auto"/>
        <w:right w:val="none" w:sz="0" w:space="0" w:color="auto"/>
      </w:divBdr>
    </w:div>
    <w:div w:id="482889799">
      <w:bodyDiv w:val="1"/>
      <w:marLeft w:val="0"/>
      <w:marRight w:val="0"/>
      <w:marTop w:val="0"/>
      <w:marBottom w:val="0"/>
      <w:divBdr>
        <w:top w:val="none" w:sz="0" w:space="0" w:color="auto"/>
        <w:left w:val="none" w:sz="0" w:space="0" w:color="auto"/>
        <w:bottom w:val="none" w:sz="0" w:space="0" w:color="auto"/>
        <w:right w:val="none" w:sz="0" w:space="0" w:color="auto"/>
      </w:divBdr>
    </w:div>
    <w:div w:id="489055762">
      <w:bodyDiv w:val="1"/>
      <w:marLeft w:val="0"/>
      <w:marRight w:val="0"/>
      <w:marTop w:val="0"/>
      <w:marBottom w:val="0"/>
      <w:divBdr>
        <w:top w:val="none" w:sz="0" w:space="0" w:color="auto"/>
        <w:left w:val="none" w:sz="0" w:space="0" w:color="auto"/>
        <w:bottom w:val="none" w:sz="0" w:space="0" w:color="auto"/>
        <w:right w:val="none" w:sz="0" w:space="0" w:color="auto"/>
      </w:divBdr>
    </w:div>
    <w:div w:id="614169129">
      <w:bodyDiv w:val="1"/>
      <w:marLeft w:val="0"/>
      <w:marRight w:val="0"/>
      <w:marTop w:val="0"/>
      <w:marBottom w:val="0"/>
      <w:divBdr>
        <w:top w:val="none" w:sz="0" w:space="0" w:color="auto"/>
        <w:left w:val="none" w:sz="0" w:space="0" w:color="auto"/>
        <w:bottom w:val="none" w:sz="0" w:space="0" w:color="auto"/>
        <w:right w:val="none" w:sz="0" w:space="0" w:color="auto"/>
      </w:divBdr>
    </w:div>
    <w:div w:id="624166913">
      <w:bodyDiv w:val="1"/>
      <w:marLeft w:val="0"/>
      <w:marRight w:val="0"/>
      <w:marTop w:val="0"/>
      <w:marBottom w:val="0"/>
      <w:divBdr>
        <w:top w:val="none" w:sz="0" w:space="0" w:color="auto"/>
        <w:left w:val="none" w:sz="0" w:space="0" w:color="auto"/>
        <w:bottom w:val="none" w:sz="0" w:space="0" w:color="auto"/>
        <w:right w:val="none" w:sz="0" w:space="0" w:color="auto"/>
      </w:divBdr>
    </w:div>
    <w:div w:id="665011698">
      <w:bodyDiv w:val="1"/>
      <w:marLeft w:val="0"/>
      <w:marRight w:val="0"/>
      <w:marTop w:val="0"/>
      <w:marBottom w:val="0"/>
      <w:divBdr>
        <w:top w:val="none" w:sz="0" w:space="0" w:color="auto"/>
        <w:left w:val="none" w:sz="0" w:space="0" w:color="auto"/>
        <w:bottom w:val="none" w:sz="0" w:space="0" w:color="auto"/>
        <w:right w:val="none" w:sz="0" w:space="0" w:color="auto"/>
      </w:divBdr>
    </w:div>
    <w:div w:id="668022845">
      <w:bodyDiv w:val="1"/>
      <w:marLeft w:val="0"/>
      <w:marRight w:val="0"/>
      <w:marTop w:val="0"/>
      <w:marBottom w:val="0"/>
      <w:divBdr>
        <w:top w:val="none" w:sz="0" w:space="0" w:color="auto"/>
        <w:left w:val="none" w:sz="0" w:space="0" w:color="auto"/>
        <w:bottom w:val="none" w:sz="0" w:space="0" w:color="auto"/>
        <w:right w:val="none" w:sz="0" w:space="0" w:color="auto"/>
      </w:divBdr>
    </w:div>
    <w:div w:id="668555468">
      <w:bodyDiv w:val="1"/>
      <w:marLeft w:val="0"/>
      <w:marRight w:val="0"/>
      <w:marTop w:val="0"/>
      <w:marBottom w:val="0"/>
      <w:divBdr>
        <w:top w:val="none" w:sz="0" w:space="0" w:color="auto"/>
        <w:left w:val="none" w:sz="0" w:space="0" w:color="auto"/>
        <w:bottom w:val="none" w:sz="0" w:space="0" w:color="auto"/>
        <w:right w:val="none" w:sz="0" w:space="0" w:color="auto"/>
      </w:divBdr>
    </w:div>
    <w:div w:id="685400988">
      <w:bodyDiv w:val="1"/>
      <w:marLeft w:val="0"/>
      <w:marRight w:val="0"/>
      <w:marTop w:val="0"/>
      <w:marBottom w:val="0"/>
      <w:divBdr>
        <w:top w:val="none" w:sz="0" w:space="0" w:color="auto"/>
        <w:left w:val="none" w:sz="0" w:space="0" w:color="auto"/>
        <w:bottom w:val="none" w:sz="0" w:space="0" w:color="auto"/>
        <w:right w:val="none" w:sz="0" w:space="0" w:color="auto"/>
      </w:divBdr>
    </w:div>
    <w:div w:id="693069544">
      <w:bodyDiv w:val="1"/>
      <w:marLeft w:val="0"/>
      <w:marRight w:val="0"/>
      <w:marTop w:val="0"/>
      <w:marBottom w:val="0"/>
      <w:divBdr>
        <w:top w:val="none" w:sz="0" w:space="0" w:color="auto"/>
        <w:left w:val="none" w:sz="0" w:space="0" w:color="auto"/>
        <w:bottom w:val="none" w:sz="0" w:space="0" w:color="auto"/>
        <w:right w:val="none" w:sz="0" w:space="0" w:color="auto"/>
      </w:divBdr>
    </w:div>
    <w:div w:id="732198616">
      <w:bodyDiv w:val="1"/>
      <w:marLeft w:val="0"/>
      <w:marRight w:val="0"/>
      <w:marTop w:val="0"/>
      <w:marBottom w:val="0"/>
      <w:divBdr>
        <w:top w:val="none" w:sz="0" w:space="0" w:color="auto"/>
        <w:left w:val="none" w:sz="0" w:space="0" w:color="auto"/>
        <w:bottom w:val="none" w:sz="0" w:space="0" w:color="auto"/>
        <w:right w:val="none" w:sz="0" w:space="0" w:color="auto"/>
      </w:divBdr>
    </w:div>
    <w:div w:id="743141963">
      <w:bodyDiv w:val="1"/>
      <w:marLeft w:val="0"/>
      <w:marRight w:val="0"/>
      <w:marTop w:val="0"/>
      <w:marBottom w:val="0"/>
      <w:divBdr>
        <w:top w:val="none" w:sz="0" w:space="0" w:color="auto"/>
        <w:left w:val="none" w:sz="0" w:space="0" w:color="auto"/>
        <w:bottom w:val="none" w:sz="0" w:space="0" w:color="auto"/>
        <w:right w:val="none" w:sz="0" w:space="0" w:color="auto"/>
      </w:divBdr>
    </w:div>
    <w:div w:id="767504652">
      <w:bodyDiv w:val="1"/>
      <w:marLeft w:val="0"/>
      <w:marRight w:val="0"/>
      <w:marTop w:val="0"/>
      <w:marBottom w:val="0"/>
      <w:divBdr>
        <w:top w:val="none" w:sz="0" w:space="0" w:color="auto"/>
        <w:left w:val="none" w:sz="0" w:space="0" w:color="auto"/>
        <w:bottom w:val="none" w:sz="0" w:space="0" w:color="auto"/>
        <w:right w:val="none" w:sz="0" w:space="0" w:color="auto"/>
      </w:divBdr>
    </w:div>
    <w:div w:id="780611694">
      <w:bodyDiv w:val="1"/>
      <w:marLeft w:val="0"/>
      <w:marRight w:val="0"/>
      <w:marTop w:val="0"/>
      <w:marBottom w:val="0"/>
      <w:divBdr>
        <w:top w:val="none" w:sz="0" w:space="0" w:color="auto"/>
        <w:left w:val="none" w:sz="0" w:space="0" w:color="auto"/>
        <w:bottom w:val="none" w:sz="0" w:space="0" w:color="auto"/>
        <w:right w:val="none" w:sz="0" w:space="0" w:color="auto"/>
      </w:divBdr>
    </w:div>
    <w:div w:id="785778167">
      <w:bodyDiv w:val="1"/>
      <w:marLeft w:val="0"/>
      <w:marRight w:val="0"/>
      <w:marTop w:val="0"/>
      <w:marBottom w:val="0"/>
      <w:divBdr>
        <w:top w:val="none" w:sz="0" w:space="0" w:color="auto"/>
        <w:left w:val="none" w:sz="0" w:space="0" w:color="auto"/>
        <w:bottom w:val="none" w:sz="0" w:space="0" w:color="auto"/>
        <w:right w:val="none" w:sz="0" w:space="0" w:color="auto"/>
      </w:divBdr>
    </w:div>
    <w:div w:id="809858168">
      <w:bodyDiv w:val="1"/>
      <w:marLeft w:val="0"/>
      <w:marRight w:val="0"/>
      <w:marTop w:val="0"/>
      <w:marBottom w:val="0"/>
      <w:divBdr>
        <w:top w:val="none" w:sz="0" w:space="0" w:color="auto"/>
        <w:left w:val="none" w:sz="0" w:space="0" w:color="auto"/>
        <w:bottom w:val="none" w:sz="0" w:space="0" w:color="auto"/>
        <w:right w:val="none" w:sz="0" w:space="0" w:color="auto"/>
      </w:divBdr>
    </w:div>
    <w:div w:id="865993996">
      <w:bodyDiv w:val="1"/>
      <w:marLeft w:val="0"/>
      <w:marRight w:val="0"/>
      <w:marTop w:val="0"/>
      <w:marBottom w:val="0"/>
      <w:divBdr>
        <w:top w:val="none" w:sz="0" w:space="0" w:color="auto"/>
        <w:left w:val="none" w:sz="0" w:space="0" w:color="auto"/>
        <w:bottom w:val="none" w:sz="0" w:space="0" w:color="auto"/>
        <w:right w:val="none" w:sz="0" w:space="0" w:color="auto"/>
      </w:divBdr>
    </w:div>
    <w:div w:id="881088297">
      <w:bodyDiv w:val="1"/>
      <w:marLeft w:val="0"/>
      <w:marRight w:val="0"/>
      <w:marTop w:val="0"/>
      <w:marBottom w:val="0"/>
      <w:divBdr>
        <w:top w:val="none" w:sz="0" w:space="0" w:color="auto"/>
        <w:left w:val="none" w:sz="0" w:space="0" w:color="auto"/>
        <w:bottom w:val="none" w:sz="0" w:space="0" w:color="auto"/>
        <w:right w:val="none" w:sz="0" w:space="0" w:color="auto"/>
      </w:divBdr>
    </w:div>
    <w:div w:id="920219569">
      <w:bodyDiv w:val="1"/>
      <w:marLeft w:val="0"/>
      <w:marRight w:val="0"/>
      <w:marTop w:val="0"/>
      <w:marBottom w:val="0"/>
      <w:divBdr>
        <w:top w:val="none" w:sz="0" w:space="0" w:color="auto"/>
        <w:left w:val="none" w:sz="0" w:space="0" w:color="auto"/>
        <w:bottom w:val="none" w:sz="0" w:space="0" w:color="auto"/>
        <w:right w:val="none" w:sz="0" w:space="0" w:color="auto"/>
      </w:divBdr>
    </w:div>
    <w:div w:id="973026030">
      <w:bodyDiv w:val="1"/>
      <w:marLeft w:val="0"/>
      <w:marRight w:val="0"/>
      <w:marTop w:val="0"/>
      <w:marBottom w:val="0"/>
      <w:divBdr>
        <w:top w:val="none" w:sz="0" w:space="0" w:color="auto"/>
        <w:left w:val="none" w:sz="0" w:space="0" w:color="auto"/>
        <w:bottom w:val="none" w:sz="0" w:space="0" w:color="auto"/>
        <w:right w:val="none" w:sz="0" w:space="0" w:color="auto"/>
      </w:divBdr>
    </w:div>
    <w:div w:id="977761315">
      <w:bodyDiv w:val="1"/>
      <w:marLeft w:val="0"/>
      <w:marRight w:val="0"/>
      <w:marTop w:val="0"/>
      <w:marBottom w:val="0"/>
      <w:divBdr>
        <w:top w:val="none" w:sz="0" w:space="0" w:color="auto"/>
        <w:left w:val="none" w:sz="0" w:space="0" w:color="auto"/>
        <w:bottom w:val="none" w:sz="0" w:space="0" w:color="auto"/>
        <w:right w:val="none" w:sz="0" w:space="0" w:color="auto"/>
      </w:divBdr>
    </w:div>
    <w:div w:id="1003047276">
      <w:bodyDiv w:val="1"/>
      <w:marLeft w:val="0"/>
      <w:marRight w:val="0"/>
      <w:marTop w:val="0"/>
      <w:marBottom w:val="0"/>
      <w:divBdr>
        <w:top w:val="none" w:sz="0" w:space="0" w:color="auto"/>
        <w:left w:val="none" w:sz="0" w:space="0" w:color="auto"/>
        <w:bottom w:val="none" w:sz="0" w:space="0" w:color="auto"/>
        <w:right w:val="none" w:sz="0" w:space="0" w:color="auto"/>
      </w:divBdr>
    </w:div>
    <w:div w:id="1029842271">
      <w:bodyDiv w:val="1"/>
      <w:marLeft w:val="0"/>
      <w:marRight w:val="0"/>
      <w:marTop w:val="0"/>
      <w:marBottom w:val="0"/>
      <w:divBdr>
        <w:top w:val="none" w:sz="0" w:space="0" w:color="auto"/>
        <w:left w:val="none" w:sz="0" w:space="0" w:color="auto"/>
        <w:bottom w:val="none" w:sz="0" w:space="0" w:color="auto"/>
        <w:right w:val="none" w:sz="0" w:space="0" w:color="auto"/>
      </w:divBdr>
    </w:div>
    <w:div w:id="1040205682">
      <w:bodyDiv w:val="1"/>
      <w:marLeft w:val="0"/>
      <w:marRight w:val="0"/>
      <w:marTop w:val="0"/>
      <w:marBottom w:val="0"/>
      <w:divBdr>
        <w:top w:val="none" w:sz="0" w:space="0" w:color="auto"/>
        <w:left w:val="none" w:sz="0" w:space="0" w:color="auto"/>
        <w:bottom w:val="none" w:sz="0" w:space="0" w:color="auto"/>
        <w:right w:val="none" w:sz="0" w:space="0" w:color="auto"/>
      </w:divBdr>
    </w:div>
    <w:div w:id="1192954086">
      <w:bodyDiv w:val="1"/>
      <w:marLeft w:val="0"/>
      <w:marRight w:val="0"/>
      <w:marTop w:val="0"/>
      <w:marBottom w:val="0"/>
      <w:divBdr>
        <w:top w:val="none" w:sz="0" w:space="0" w:color="auto"/>
        <w:left w:val="none" w:sz="0" w:space="0" w:color="auto"/>
        <w:bottom w:val="none" w:sz="0" w:space="0" w:color="auto"/>
        <w:right w:val="none" w:sz="0" w:space="0" w:color="auto"/>
      </w:divBdr>
    </w:div>
    <w:div w:id="1278876003">
      <w:bodyDiv w:val="1"/>
      <w:marLeft w:val="0"/>
      <w:marRight w:val="0"/>
      <w:marTop w:val="0"/>
      <w:marBottom w:val="0"/>
      <w:divBdr>
        <w:top w:val="none" w:sz="0" w:space="0" w:color="auto"/>
        <w:left w:val="none" w:sz="0" w:space="0" w:color="auto"/>
        <w:bottom w:val="none" w:sz="0" w:space="0" w:color="auto"/>
        <w:right w:val="none" w:sz="0" w:space="0" w:color="auto"/>
      </w:divBdr>
    </w:div>
    <w:div w:id="1290822957">
      <w:bodyDiv w:val="1"/>
      <w:marLeft w:val="0"/>
      <w:marRight w:val="0"/>
      <w:marTop w:val="0"/>
      <w:marBottom w:val="0"/>
      <w:divBdr>
        <w:top w:val="none" w:sz="0" w:space="0" w:color="auto"/>
        <w:left w:val="none" w:sz="0" w:space="0" w:color="auto"/>
        <w:bottom w:val="none" w:sz="0" w:space="0" w:color="auto"/>
        <w:right w:val="none" w:sz="0" w:space="0" w:color="auto"/>
      </w:divBdr>
    </w:div>
    <w:div w:id="1292133896">
      <w:bodyDiv w:val="1"/>
      <w:marLeft w:val="0"/>
      <w:marRight w:val="0"/>
      <w:marTop w:val="0"/>
      <w:marBottom w:val="0"/>
      <w:divBdr>
        <w:top w:val="none" w:sz="0" w:space="0" w:color="auto"/>
        <w:left w:val="none" w:sz="0" w:space="0" w:color="auto"/>
        <w:bottom w:val="none" w:sz="0" w:space="0" w:color="auto"/>
        <w:right w:val="none" w:sz="0" w:space="0" w:color="auto"/>
      </w:divBdr>
    </w:div>
    <w:div w:id="1320882987">
      <w:bodyDiv w:val="1"/>
      <w:marLeft w:val="0"/>
      <w:marRight w:val="0"/>
      <w:marTop w:val="0"/>
      <w:marBottom w:val="0"/>
      <w:divBdr>
        <w:top w:val="none" w:sz="0" w:space="0" w:color="auto"/>
        <w:left w:val="none" w:sz="0" w:space="0" w:color="auto"/>
        <w:bottom w:val="none" w:sz="0" w:space="0" w:color="auto"/>
        <w:right w:val="none" w:sz="0" w:space="0" w:color="auto"/>
      </w:divBdr>
    </w:div>
    <w:div w:id="1321079170">
      <w:bodyDiv w:val="1"/>
      <w:marLeft w:val="0"/>
      <w:marRight w:val="0"/>
      <w:marTop w:val="0"/>
      <w:marBottom w:val="0"/>
      <w:divBdr>
        <w:top w:val="none" w:sz="0" w:space="0" w:color="auto"/>
        <w:left w:val="none" w:sz="0" w:space="0" w:color="auto"/>
        <w:bottom w:val="none" w:sz="0" w:space="0" w:color="auto"/>
        <w:right w:val="none" w:sz="0" w:space="0" w:color="auto"/>
      </w:divBdr>
    </w:div>
    <w:div w:id="1347632314">
      <w:bodyDiv w:val="1"/>
      <w:marLeft w:val="0"/>
      <w:marRight w:val="0"/>
      <w:marTop w:val="0"/>
      <w:marBottom w:val="0"/>
      <w:divBdr>
        <w:top w:val="none" w:sz="0" w:space="0" w:color="auto"/>
        <w:left w:val="none" w:sz="0" w:space="0" w:color="auto"/>
        <w:bottom w:val="none" w:sz="0" w:space="0" w:color="auto"/>
        <w:right w:val="none" w:sz="0" w:space="0" w:color="auto"/>
      </w:divBdr>
    </w:div>
    <w:div w:id="1350986374">
      <w:bodyDiv w:val="1"/>
      <w:marLeft w:val="0"/>
      <w:marRight w:val="0"/>
      <w:marTop w:val="0"/>
      <w:marBottom w:val="0"/>
      <w:divBdr>
        <w:top w:val="none" w:sz="0" w:space="0" w:color="auto"/>
        <w:left w:val="none" w:sz="0" w:space="0" w:color="auto"/>
        <w:bottom w:val="none" w:sz="0" w:space="0" w:color="auto"/>
        <w:right w:val="none" w:sz="0" w:space="0" w:color="auto"/>
      </w:divBdr>
    </w:div>
    <w:div w:id="1357076939">
      <w:bodyDiv w:val="1"/>
      <w:marLeft w:val="0"/>
      <w:marRight w:val="0"/>
      <w:marTop w:val="0"/>
      <w:marBottom w:val="0"/>
      <w:divBdr>
        <w:top w:val="none" w:sz="0" w:space="0" w:color="auto"/>
        <w:left w:val="none" w:sz="0" w:space="0" w:color="auto"/>
        <w:bottom w:val="none" w:sz="0" w:space="0" w:color="auto"/>
        <w:right w:val="none" w:sz="0" w:space="0" w:color="auto"/>
      </w:divBdr>
    </w:div>
    <w:div w:id="1358845860">
      <w:bodyDiv w:val="1"/>
      <w:marLeft w:val="0"/>
      <w:marRight w:val="0"/>
      <w:marTop w:val="0"/>
      <w:marBottom w:val="0"/>
      <w:divBdr>
        <w:top w:val="none" w:sz="0" w:space="0" w:color="auto"/>
        <w:left w:val="none" w:sz="0" w:space="0" w:color="auto"/>
        <w:bottom w:val="none" w:sz="0" w:space="0" w:color="auto"/>
        <w:right w:val="none" w:sz="0" w:space="0" w:color="auto"/>
      </w:divBdr>
    </w:div>
    <w:div w:id="1386637313">
      <w:bodyDiv w:val="1"/>
      <w:marLeft w:val="0"/>
      <w:marRight w:val="0"/>
      <w:marTop w:val="0"/>
      <w:marBottom w:val="0"/>
      <w:divBdr>
        <w:top w:val="none" w:sz="0" w:space="0" w:color="auto"/>
        <w:left w:val="none" w:sz="0" w:space="0" w:color="auto"/>
        <w:bottom w:val="none" w:sz="0" w:space="0" w:color="auto"/>
        <w:right w:val="none" w:sz="0" w:space="0" w:color="auto"/>
      </w:divBdr>
    </w:div>
    <w:div w:id="1394697848">
      <w:bodyDiv w:val="1"/>
      <w:marLeft w:val="0"/>
      <w:marRight w:val="0"/>
      <w:marTop w:val="0"/>
      <w:marBottom w:val="0"/>
      <w:divBdr>
        <w:top w:val="none" w:sz="0" w:space="0" w:color="auto"/>
        <w:left w:val="none" w:sz="0" w:space="0" w:color="auto"/>
        <w:bottom w:val="none" w:sz="0" w:space="0" w:color="auto"/>
        <w:right w:val="none" w:sz="0" w:space="0" w:color="auto"/>
      </w:divBdr>
    </w:div>
    <w:div w:id="1400592872">
      <w:bodyDiv w:val="1"/>
      <w:marLeft w:val="0"/>
      <w:marRight w:val="0"/>
      <w:marTop w:val="0"/>
      <w:marBottom w:val="0"/>
      <w:divBdr>
        <w:top w:val="none" w:sz="0" w:space="0" w:color="auto"/>
        <w:left w:val="none" w:sz="0" w:space="0" w:color="auto"/>
        <w:bottom w:val="none" w:sz="0" w:space="0" w:color="auto"/>
        <w:right w:val="none" w:sz="0" w:space="0" w:color="auto"/>
      </w:divBdr>
    </w:div>
    <w:div w:id="1402680795">
      <w:bodyDiv w:val="1"/>
      <w:marLeft w:val="0"/>
      <w:marRight w:val="0"/>
      <w:marTop w:val="0"/>
      <w:marBottom w:val="0"/>
      <w:divBdr>
        <w:top w:val="none" w:sz="0" w:space="0" w:color="auto"/>
        <w:left w:val="none" w:sz="0" w:space="0" w:color="auto"/>
        <w:bottom w:val="none" w:sz="0" w:space="0" w:color="auto"/>
        <w:right w:val="none" w:sz="0" w:space="0" w:color="auto"/>
      </w:divBdr>
    </w:div>
    <w:div w:id="1404184268">
      <w:bodyDiv w:val="1"/>
      <w:marLeft w:val="0"/>
      <w:marRight w:val="0"/>
      <w:marTop w:val="0"/>
      <w:marBottom w:val="0"/>
      <w:divBdr>
        <w:top w:val="none" w:sz="0" w:space="0" w:color="auto"/>
        <w:left w:val="none" w:sz="0" w:space="0" w:color="auto"/>
        <w:bottom w:val="none" w:sz="0" w:space="0" w:color="auto"/>
        <w:right w:val="none" w:sz="0" w:space="0" w:color="auto"/>
      </w:divBdr>
    </w:div>
    <w:div w:id="1416322688">
      <w:bodyDiv w:val="1"/>
      <w:marLeft w:val="0"/>
      <w:marRight w:val="0"/>
      <w:marTop w:val="0"/>
      <w:marBottom w:val="0"/>
      <w:divBdr>
        <w:top w:val="none" w:sz="0" w:space="0" w:color="auto"/>
        <w:left w:val="none" w:sz="0" w:space="0" w:color="auto"/>
        <w:bottom w:val="none" w:sz="0" w:space="0" w:color="auto"/>
        <w:right w:val="none" w:sz="0" w:space="0" w:color="auto"/>
      </w:divBdr>
    </w:div>
    <w:div w:id="1417750935">
      <w:bodyDiv w:val="1"/>
      <w:marLeft w:val="0"/>
      <w:marRight w:val="0"/>
      <w:marTop w:val="0"/>
      <w:marBottom w:val="0"/>
      <w:divBdr>
        <w:top w:val="none" w:sz="0" w:space="0" w:color="auto"/>
        <w:left w:val="none" w:sz="0" w:space="0" w:color="auto"/>
        <w:bottom w:val="none" w:sz="0" w:space="0" w:color="auto"/>
        <w:right w:val="none" w:sz="0" w:space="0" w:color="auto"/>
      </w:divBdr>
      <w:divsChild>
        <w:div w:id="1265184433">
          <w:marLeft w:val="547"/>
          <w:marRight w:val="0"/>
          <w:marTop w:val="0"/>
          <w:marBottom w:val="0"/>
          <w:divBdr>
            <w:top w:val="none" w:sz="0" w:space="0" w:color="auto"/>
            <w:left w:val="none" w:sz="0" w:space="0" w:color="auto"/>
            <w:bottom w:val="none" w:sz="0" w:space="0" w:color="auto"/>
            <w:right w:val="none" w:sz="0" w:space="0" w:color="auto"/>
          </w:divBdr>
        </w:div>
      </w:divsChild>
    </w:div>
    <w:div w:id="1426994438">
      <w:bodyDiv w:val="1"/>
      <w:marLeft w:val="0"/>
      <w:marRight w:val="0"/>
      <w:marTop w:val="0"/>
      <w:marBottom w:val="0"/>
      <w:divBdr>
        <w:top w:val="none" w:sz="0" w:space="0" w:color="auto"/>
        <w:left w:val="none" w:sz="0" w:space="0" w:color="auto"/>
        <w:bottom w:val="none" w:sz="0" w:space="0" w:color="auto"/>
        <w:right w:val="none" w:sz="0" w:space="0" w:color="auto"/>
      </w:divBdr>
    </w:div>
    <w:div w:id="1432968973">
      <w:bodyDiv w:val="1"/>
      <w:marLeft w:val="0"/>
      <w:marRight w:val="0"/>
      <w:marTop w:val="0"/>
      <w:marBottom w:val="0"/>
      <w:divBdr>
        <w:top w:val="none" w:sz="0" w:space="0" w:color="auto"/>
        <w:left w:val="none" w:sz="0" w:space="0" w:color="auto"/>
        <w:bottom w:val="none" w:sz="0" w:space="0" w:color="auto"/>
        <w:right w:val="none" w:sz="0" w:space="0" w:color="auto"/>
      </w:divBdr>
    </w:div>
    <w:div w:id="1446387199">
      <w:bodyDiv w:val="1"/>
      <w:marLeft w:val="0"/>
      <w:marRight w:val="0"/>
      <w:marTop w:val="0"/>
      <w:marBottom w:val="0"/>
      <w:divBdr>
        <w:top w:val="none" w:sz="0" w:space="0" w:color="auto"/>
        <w:left w:val="none" w:sz="0" w:space="0" w:color="auto"/>
        <w:bottom w:val="none" w:sz="0" w:space="0" w:color="auto"/>
        <w:right w:val="none" w:sz="0" w:space="0" w:color="auto"/>
      </w:divBdr>
    </w:div>
    <w:div w:id="1462961382">
      <w:bodyDiv w:val="1"/>
      <w:marLeft w:val="0"/>
      <w:marRight w:val="0"/>
      <w:marTop w:val="0"/>
      <w:marBottom w:val="0"/>
      <w:divBdr>
        <w:top w:val="none" w:sz="0" w:space="0" w:color="auto"/>
        <w:left w:val="none" w:sz="0" w:space="0" w:color="auto"/>
        <w:bottom w:val="none" w:sz="0" w:space="0" w:color="auto"/>
        <w:right w:val="none" w:sz="0" w:space="0" w:color="auto"/>
      </w:divBdr>
    </w:div>
    <w:div w:id="1483083377">
      <w:bodyDiv w:val="1"/>
      <w:marLeft w:val="0"/>
      <w:marRight w:val="0"/>
      <w:marTop w:val="0"/>
      <w:marBottom w:val="0"/>
      <w:divBdr>
        <w:top w:val="none" w:sz="0" w:space="0" w:color="auto"/>
        <w:left w:val="none" w:sz="0" w:space="0" w:color="auto"/>
        <w:bottom w:val="none" w:sz="0" w:space="0" w:color="auto"/>
        <w:right w:val="none" w:sz="0" w:space="0" w:color="auto"/>
      </w:divBdr>
    </w:div>
    <w:div w:id="1493570538">
      <w:bodyDiv w:val="1"/>
      <w:marLeft w:val="0"/>
      <w:marRight w:val="0"/>
      <w:marTop w:val="0"/>
      <w:marBottom w:val="0"/>
      <w:divBdr>
        <w:top w:val="none" w:sz="0" w:space="0" w:color="auto"/>
        <w:left w:val="none" w:sz="0" w:space="0" w:color="auto"/>
        <w:bottom w:val="none" w:sz="0" w:space="0" w:color="auto"/>
        <w:right w:val="none" w:sz="0" w:space="0" w:color="auto"/>
      </w:divBdr>
    </w:div>
    <w:div w:id="1549141718">
      <w:bodyDiv w:val="1"/>
      <w:marLeft w:val="0"/>
      <w:marRight w:val="0"/>
      <w:marTop w:val="0"/>
      <w:marBottom w:val="0"/>
      <w:divBdr>
        <w:top w:val="none" w:sz="0" w:space="0" w:color="auto"/>
        <w:left w:val="none" w:sz="0" w:space="0" w:color="auto"/>
        <w:bottom w:val="none" w:sz="0" w:space="0" w:color="auto"/>
        <w:right w:val="none" w:sz="0" w:space="0" w:color="auto"/>
      </w:divBdr>
    </w:div>
    <w:div w:id="1588269640">
      <w:bodyDiv w:val="1"/>
      <w:marLeft w:val="0"/>
      <w:marRight w:val="0"/>
      <w:marTop w:val="0"/>
      <w:marBottom w:val="0"/>
      <w:divBdr>
        <w:top w:val="none" w:sz="0" w:space="0" w:color="auto"/>
        <w:left w:val="none" w:sz="0" w:space="0" w:color="auto"/>
        <w:bottom w:val="none" w:sz="0" w:space="0" w:color="auto"/>
        <w:right w:val="none" w:sz="0" w:space="0" w:color="auto"/>
      </w:divBdr>
    </w:div>
    <w:div w:id="1589607897">
      <w:bodyDiv w:val="1"/>
      <w:marLeft w:val="0"/>
      <w:marRight w:val="0"/>
      <w:marTop w:val="0"/>
      <w:marBottom w:val="0"/>
      <w:divBdr>
        <w:top w:val="none" w:sz="0" w:space="0" w:color="auto"/>
        <w:left w:val="none" w:sz="0" w:space="0" w:color="auto"/>
        <w:bottom w:val="none" w:sz="0" w:space="0" w:color="auto"/>
        <w:right w:val="none" w:sz="0" w:space="0" w:color="auto"/>
      </w:divBdr>
    </w:div>
    <w:div w:id="1589803841">
      <w:bodyDiv w:val="1"/>
      <w:marLeft w:val="0"/>
      <w:marRight w:val="0"/>
      <w:marTop w:val="0"/>
      <w:marBottom w:val="0"/>
      <w:divBdr>
        <w:top w:val="none" w:sz="0" w:space="0" w:color="auto"/>
        <w:left w:val="none" w:sz="0" w:space="0" w:color="auto"/>
        <w:bottom w:val="none" w:sz="0" w:space="0" w:color="auto"/>
        <w:right w:val="none" w:sz="0" w:space="0" w:color="auto"/>
      </w:divBdr>
    </w:div>
    <w:div w:id="1640039841">
      <w:bodyDiv w:val="1"/>
      <w:marLeft w:val="0"/>
      <w:marRight w:val="0"/>
      <w:marTop w:val="0"/>
      <w:marBottom w:val="0"/>
      <w:divBdr>
        <w:top w:val="none" w:sz="0" w:space="0" w:color="auto"/>
        <w:left w:val="none" w:sz="0" w:space="0" w:color="auto"/>
        <w:bottom w:val="none" w:sz="0" w:space="0" w:color="auto"/>
        <w:right w:val="none" w:sz="0" w:space="0" w:color="auto"/>
      </w:divBdr>
    </w:div>
    <w:div w:id="1665085492">
      <w:bodyDiv w:val="1"/>
      <w:marLeft w:val="0"/>
      <w:marRight w:val="0"/>
      <w:marTop w:val="0"/>
      <w:marBottom w:val="0"/>
      <w:divBdr>
        <w:top w:val="none" w:sz="0" w:space="0" w:color="auto"/>
        <w:left w:val="none" w:sz="0" w:space="0" w:color="auto"/>
        <w:bottom w:val="none" w:sz="0" w:space="0" w:color="auto"/>
        <w:right w:val="none" w:sz="0" w:space="0" w:color="auto"/>
      </w:divBdr>
    </w:div>
    <w:div w:id="1669939807">
      <w:bodyDiv w:val="1"/>
      <w:marLeft w:val="0"/>
      <w:marRight w:val="0"/>
      <w:marTop w:val="0"/>
      <w:marBottom w:val="0"/>
      <w:divBdr>
        <w:top w:val="none" w:sz="0" w:space="0" w:color="auto"/>
        <w:left w:val="none" w:sz="0" w:space="0" w:color="auto"/>
        <w:bottom w:val="none" w:sz="0" w:space="0" w:color="auto"/>
        <w:right w:val="none" w:sz="0" w:space="0" w:color="auto"/>
      </w:divBdr>
    </w:div>
    <w:div w:id="1698699832">
      <w:bodyDiv w:val="1"/>
      <w:marLeft w:val="0"/>
      <w:marRight w:val="0"/>
      <w:marTop w:val="0"/>
      <w:marBottom w:val="0"/>
      <w:divBdr>
        <w:top w:val="none" w:sz="0" w:space="0" w:color="auto"/>
        <w:left w:val="none" w:sz="0" w:space="0" w:color="auto"/>
        <w:bottom w:val="none" w:sz="0" w:space="0" w:color="auto"/>
        <w:right w:val="none" w:sz="0" w:space="0" w:color="auto"/>
      </w:divBdr>
    </w:div>
    <w:div w:id="1751542826">
      <w:bodyDiv w:val="1"/>
      <w:marLeft w:val="0"/>
      <w:marRight w:val="0"/>
      <w:marTop w:val="0"/>
      <w:marBottom w:val="0"/>
      <w:divBdr>
        <w:top w:val="none" w:sz="0" w:space="0" w:color="auto"/>
        <w:left w:val="none" w:sz="0" w:space="0" w:color="auto"/>
        <w:bottom w:val="none" w:sz="0" w:space="0" w:color="auto"/>
        <w:right w:val="none" w:sz="0" w:space="0" w:color="auto"/>
      </w:divBdr>
    </w:div>
    <w:div w:id="1797409876">
      <w:bodyDiv w:val="1"/>
      <w:marLeft w:val="0"/>
      <w:marRight w:val="0"/>
      <w:marTop w:val="0"/>
      <w:marBottom w:val="0"/>
      <w:divBdr>
        <w:top w:val="none" w:sz="0" w:space="0" w:color="auto"/>
        <w:left w:val="none" w:sz="0" w:space="0" w:color="auto"/>
        <w:bottom w:val="none" w:sz="0" w:space="0" w:color="auto"/>
        <w:right w:val="none" w:sz="0" w:space="0" w:color="auto"/>
      </w:divBdr>
    </w:div>
    <w:div w:id="1810509499">
      <w:bodyDiv w:val="1"/>
      <w:marLeft w:val="0"/>
      <w:marRight w:val="0"/>
      <w:marTop w:val="0"/>
      <w:marBottom w:val="0"/>
      <w:divBdr>
        <w:top w:val="none" w:sz="0" w:space="0" w:color="auto"/>
        <w:left w:val="none" w:sz="0" w:space="0" w:color="auto"/>
        <w:bottom w:val="none" w:sz="0" w:space="0" w:color="auto"/>
        <w:right w:val="none" w:sz="0" w:space="0" w:color="auto"/>
      </w:divBdr>
    </w:div>
    <w:div w:id="1818377586">
      <w:bodyDiv w:val="1"/>
      <w:marLeft w:val="0"/>
      <w:marRight w:val="0"/>
      <w:marTop w:val="0"/>
      <w:marBottom w:val="0"/>
      <w:divBdr>
        <w:top w:val="none" w:sz="0" w:space="0" w:color="auto"/>
        <w:left w:val="none" w:sz="0" w:space="0" w:color="auto"/>
        <w:bottom w:val="none" w:sz="0" w:space="0" w:color="auto"/>
        <w:right w:val="none" w:sz="0" w:space="0" w:color="auto"/>
      </w:divBdr>
    </w:div>
    <w:div w:id="1828588816">
      <w:bodyDiv w:val="1"/>
      <w:marLeft w:val="0"/>
      <w:marRight w:val="0"/>
      <w:marTop w:val="0"/>
      <w:marBottom w:val="0"/>
      <w:divBdr>
        <w:top w:val="none" w:sz="0" w:space="0" w:color="auto"/>
        <w:left w:val="none" w:sz="0" w:space="0" w:color="auto"/>
        <w:bottom w:val="none" w:sz="0" w:space="0" w:color="auto"/>
        <w:right w:val="none" w:sz="0" w:space="0" w:color="auto"/>
      </w:divBdr>
    </w:div>
    <w:div w:id="1829707145">
      <w:bodyDiv w:val="1"/>
      <w:marLeft w:val="0"/>
      <w:marRight w:val="0"/>
      <w:marTop w:val="0"/>
      <w:marBottom w:val="0"/>
      <w:divBdr>
        <w:top w:val="none" w:sz="0" w:space="0" w:color="auto"/>
        <w:left w:val="none" w:sz="0" w:space="0" w:color="auto"/>
        <w:bottom w:val="none" w:sz="0" w:space="0" w:color="auto"/>
        <w:right w:val="none" w:sz="0" w:space="0" w:color="auto"/>
      </w:divBdr>
    </w:div>
    <w:div w:id="1860584135">
      <w:bodyDiv w:val="1"/>
      <w:marLeft w:val="0"/>
      <w:marRight w:val="0"/>
      <w:marTop w:val="0"/>
      <w:marBottom w:val="0"/>
      <w:divBdr>
        <w:top w:val="none" w:sz="0" w:space="0" w:color="auto"/>
        <w:left w:val="none" w:sz="0" w:space="0" w:color="auto"/>
        <w:bottom w:val="none" w:sz="0" w:space="0" w:color="auto"/>
        <w:right w:val="none" w:sz="0" w:space="0" w:color="auto"/>
      </w:divBdr>
    </w:div>
    <w:div w:id="1872379308">
      <w:bodyDiv w:val="1"/>
      <w:marLeft w:val="0"/>
      <w:marRight w:val="0"/>
      <w:marTop w:val="0"/>
      <w:marBottom w:val="0"/>
      <w:divBdr>
        <w:top w:val="none" w:sz="0" w:space="0" w:color="auto"/>
        <w:left w:val="none" w:sz="0" w:space="0" w:color="auto"/>
        <w:bottom w:val="none" w:sz="0" w:space="0" w:color="auto"/>
        <w:right w:val="none" w:sz="0" w:space="0" w:color="auto"/>
      </w:divBdr>
    </w:div>
    <w:div w:id="1894077792">
      <w:bodyDiv w:val="1"/>
      <w:marLeft w:val="0"/>
      <w:marRight w:val="0"/>
      <w:marTop w:val="0"/>
      <w:marBottom w:val="0"/>
      <w:divBdr>
        <w:top w:val="none" w:sz="0" w:space="0" w:color="auto"/>
        <w:left w:val="none" w:sz="0" w:space="0" w:color="auto"/>
        <w:bottom w:val="none" w:sz="0" w:space="0" w:color="auto"/>
        <w:right w:val="none" w:sz="0" w:space="0" w:color="auto"/>
      </w:divBdr>
    </w:div>
    <w:div w:id="1924409443">
      <w:bodyDiv w:val="1"/>
      <w:marLeft w:val="0"/>
      <w:marRight w:val="0"/>
      <w:marTop w:val="0"/>
      <w:marBottom w:val="0"/>
      <w:divBdr>
        <w:top w:val="none" w:sz="0" w:space="0" w:color="auto"/>
        <w:left w:val="none" w:sz="0" w:space="0" w:color="auto"/>
        <w:bottom w:val="none" w:sz="0" w:space="0" w:color="auto"/>
        <w:right w:val="none" w:sz="0" w:space="0" w:color="auto"/>
      </w:divBdr>
    </w:div>
    <w:div w:id="1930573979">
      <w:bodyDiv w:val="1"/>
      <w:marLeft w:val="0"/>
      <w:marRight w:val="0"/>
      <w:marTop w:val="0"/>
      <w:marBottom w:val="0"/>
      <w:divBdr>
        <w:top w:val="none" w:sz="0" w:space="0" w:color="auto"/>
        <w:left w:val="none" w:sz="0" w:space="0" w:color="auto"/>
        <w:bottom w:val="none" w:sz="0" w:space="0" w:color="auto"/>
        <w:right w:val="none" w:sz="0" w:space="0" w:color="auto"/>
      </w:divBdr>
      <w:divsChild>
        <w:div w:id="2029716166">
          <w:marLeft w:val="600"/>
          <w:marRight w:val="0"/>
          <w:marTop w:val="0"/>
          <w:marBottom w:val="300"/>
          <w:divBdr>
            <w:top w:val="none" w:sz="0" w:space="0" w:color="auto"/>
            <w:left w:val="none" w:sz="0" w:space="0" w:color="auto"/>
            <w:bottom w:val="none" w:sz="0" w:space="0" w:color="auto"/>
            <w:right w:val="none" w:sz="0" w:space="0" w:color="auto"/>
          </w:divBdr>
          <w:divsChild>
            <w:div w:id="1045132973">
              <w:marLeft w:val="0"/>
              <w:marRight w:val="0"/>
              <w:marTop w:val="0"/>
              <w:marBottom w:val="0"/>
              <w:divBdr>
                <w:top w:val="none" w:sz="0" w:space="0" w:color="auto"/>
                <w:left w:val="none" w:sz="0" w:space="0" w:color="auto"/>
                <w:bottom w:val="none" w:sz="0" w:space="0" w:color="auto"/>
                <w:right w:val="none" w:sz="0" w:space="0" w:color="auto"/>
              </w:divBdr>
            </w:div>
          </w:divsChild>
        </w:div>
        <w:div w:id="175313354">
          <w:marLeft w:val="0"/>
          <w:marRight w:val="0"/>
          <w:marTop w:val="0"/>
          <w:marBottom w:val="0"/>
          <w:divBdr>
            <w:top w:val="none" w:sz="0" w:space="0" w:color="auto"/>
            <w:left w:val="none" w:sz="0" w:space="0" w:color="auto"/>
            <w:bottom w:val="none" w:sz="0" w:space="0" w:color="auto"/>
            <w:right w:val="none" w:sz="0" w:space="0" w:color="auto"/>
          </w:divBdr>
        </w:div>
      </w:divsChild>
    </w:div>
    <w:div w:id="1946694129">
      <w:bodyDiv w:val="1"/>
      <w:marLeft w:val="0"/>
      <w:marRight w:val="0"/>
      <w:marTop w:val="0"/>
      <w:marBottom w:val="0"/>
      <w:divBdr>
        <w:top w:val="none" w:sz="0" w:space="0" w:color="auto"/>
        <w:left w:val="none" w:sz="0" w:space="0" w:color="auto"/>
        <w:bottom w:val="none" w:sz="0" w:space="0" w:color="auto"/>
        <w:right w:val="none" w:sz="0" w:space="0" w:color="auto"/>
      </w:divBdr>
    </w:div>
    <w:div w:id="1967655962">
      <w:bodyDiv w:val="1"/>
      <w:marLeft w:val="0"/>
      <w:marRight w:val="0"/>
      <w:marTop w:val="0"/>
      <w:marBottom w:val="0"/>
      <w:divBdr>
        <w:top w:val="none" w:sz="0" w:space="0" w:color="auto"/>
        <w:left w:val="none" w:sz="0" w:space="0" w:color="auto"/>
        <w:bottom w:val="none" w:sz="0" w:space="0" w:color="auto"/>
        <w:right w:val="none" w:sz="0" w:space="0" w:color="auto"/>
      </w:divBdr>
    </w:div>
    <w:div w:id="1981686623">
      <w:bodyDiv w:val="1"/>
      <w:marLeft w:val="0"/>
      <w:marRight w:val="0"/>
      <w:marTop w:val="0"/>
      <w:marBottom w:val="0"/>
      <w:divBdr>
        <w:top w:val="none" w:sz="0" w:space="0" w:color="auto"/>
        <w:left w:val="none" w:sz="0" w:space="0" w:color="auto"/>
        <w:bottom w:val="none" w:sz="0" w:space="0" w:color="auto"/>
        <w:right w:val="none" w:sz="0" w:space="0" w:color="auto"/>
      </w:divBdr>
      <w:divsChild>
        <w:div w:id="1341393256">
          <w:marLeft w:val="600"/>
          <w:marRight w:val="0"/>
          <w:marTop w:val="0"/>
          <w:marBottom w:val="300"/>
          <w:divBdr>
            <w:top w:val="none" w:sz="0" w:space="0" w:color="auto"/>
            <w:left w:val="none" w:sz="0" w:space="0" w:color="auto"/>
            <w:bottom w:val="none" w:sz="0" w:space="0" w:color="auto"/>
            <w:right w:val="none" w:sz="0" w:space="0" w:color="auto"/>
          </w:divBdr>
          <w:divsChild>
            <w:div w:id="2037538634">
              <w:marLeft w:val="0"/>
              <w:marRight w:val="0"/>
              <w:marTop w:val="0"/>
              <w:marBottom w:val="0"/>
              <w:divBdr>
                <w:top w:val="none" w:sz="0" w:space="0" w:color="auto"/>
                <w:left w:val="none" w:sz="0" w:space="0" w:color="auto"/>
                <w:bottom w:val="none" w:sz="0" w:space="0" w:color="auto"/>
                <w:right w:val="none" w:sz="0" w:space="0" w:color="auto"/>
              </w:divBdr>
            </w:div>
          </w:divsChild>
        </w:div>
        <w:div w:id="456068794">
          <w:marLeft w:val="0"/>
          <w:marRight w:val="0"/>
          <w:marTop w:val="0"/>
          <w:marBottom w:val="0"/>
          <w:divBdr>
            <w:top w:val="none" w:sz="0" w:space="0" w:color="auto"/>
            <w:left w:val="none" w:sz="0" w:space="0" w:color="auto"/>
            <w:bottom w:val="none" w:sz="0" w:space="0" w:color="auto"/>
            <w:right w:val="none" w:sz="0" w:space="0" w:color="auto"/>
          </w:divBdr>
        </w:div>
      </w:divsChild>
    </w:div>
    <w:div w:id="2010594496">
      <w:bodyDiv w:val="1"/>
      <w:marLeft w:val="0"/>
      <w:marRight w:val="0"/>
      <w:marTop w:val="0"/>
      <w:marBottom w:val="0"/>
      <w:divBdr>
        <w:top w:val="none" w:sz="0" w:space="0" w:color="auto"/>
        <w:left w:val="none" w:sz="0" w:space="0" w:color="auto"/>
        <w:bottom w:val="none" w:sz="0" w:space="0" w:color="auto"/>
        <w:right w:val="none" w:sz="0" w:space="0" w:color="auto"/>
      </w:divBdr>
    </w:div>
    <w:div w:id="2028020596">
      <w:bodyDiv w:val="1"/>
      <w:marLeft w:val="0"/>
      <w:marRight w:val="0"/>
      <w:marTop w:val="0"/>
      <w:marBottom w:val="0"/>
      <w:divBdr>
        <w:top w:val="none" w:sz="0" w:space="0" w:color="auto"/>
        <w:left w:val="none" w:sz="0" w:space="0" w:color="auto"/>
        <w:bottom w:val="none" w:sz="0" w:space="0" w:color="auto"/>
        <w:right w:val="none" w:sz="0" w:space="0" w:color="auto"/>
      </w:divBdr>
    </w:div>
    <w:div w:id="2040741242">
      <w:bodyDiv w:val="1"/>
      <w:marLeft w:val="0"/>
      <w:marRight w:val="0"/>
      <w:marTop w:val="0"/>
      <w:marBottom w:val="0"/>
      <w:divBdr>
        <w:top w:val="none" w:sz="0" w:space="0" w:color="auto"/>
        <w:left w:val="none" w:sz="0" w:space="0" w:color="auto"/>
        <w:bottom w:val="none" w:sz="0" w:space="0" w:color="auto"/>
        <w:right w:val="none" w:sz="0" w:space="0" w:color="auto"/>
      </w:divBdr>
    </w:div>
    <w:div w:id="2061786777">
      <w:bodyDiv w:val="1"/>
      <w:marLeft w:val="0"/>
      <w:marRight w:val="0"/>
      <w:marTop w:val="0"/>
      <w:marBottom w:val="0"/>
      <w:divBdr>
        <w:top w:val="none" w:sz="0" w:space="0" w:color="auto"/>
        <w:left w:val="none" w:sz="0" w:space="0" w:color="auto"/>
        <w:bottom w:val="none" w:sz="0" w:space="0" w:color="auto"/>
        <w:right w:val="none" w:sz="0" w:space="0" w:color="auto"/>
      </w:divBdr>
    </w:div>
    <w:div w:id="2068991646">
      <w:bodyDiv w:val="1"/>
      <w:marLeft w:val="0"/>
      <w:marRight w:val="0"/>
      <w:marTop w:val="0"/>
      <w:marBottom w:val="0"/>
      <w:divBdr>
        <w:top w:val="none" w:sz="0" w:space="0" w:color="auto"/>
        <w:left w:val="none" w:sz="0" w:space="0" w:color="auto"/>
        <w:bottom w:val="none" w:sz="0" w:space="0" w:color="auto"/>
        <w:right w:val="none" w:sz="0" w:space="0" w:color="auto"/>
      </w:divBdr>
      <w:divsChild>
        <w:div w:id="1677339743">
          <w:marLeft w:val="600"/>
          <w:marRight w:val="0"/>
          <w:marTop w:val="0"/>
          <w:marBottom w:val="300"/>
          <w:divBdr>
            <w:top w:val="none" w:sz="0" w:space="0" w:color="auto"/>
            <w:left w:val="none" w:sz="0" w:space="0" w:color="auto"/>
            <w:bottom w:val="none" w:sz="0" w:space="0" w:color="auto"/>
            <w:right w:val="none" w:sz="0" w:space="0" w:color="auto"/>
          </w:divBdr>
          <w:divsChild>
            <w:div w:id="1740253206">
              <w:marLeft w:val="0"/>
              <w:marRight w:val="0"/>
              <w:marTop w:val="0"/>
              <w:marBottom w:val="0"/>
              <w:divBdr>
                <w:top w:val="none" w:sz="0" w:space="0" w:color="auto"/>
                <w:left w:val="none" w:sz="0" w:space="0" w:color="auto"/>
                <w:bottom w:val="none" w:sz="0" w:space="0" w:color="auto"/>
                <w:right w:val="none" w:sz="0" w:space="0" w:color="auto"/>
              </w:divBdr>
            </w:div>
          </w:divsChild>
        </w:div>
        <w:div w:id="57945268">
          <w:marLeft w:val="0"/>
          <w:marRight w:val="0"/>
          <w:marTop w:val="0"/>
          <w:marBottom w:val="0"/>
          <w:divBdr>
            <w:top w:val="none" w:sz="0" w:space="0" w:color="auto"/>
            <w:left w:val="none" w:sz="0" w:space="0" w:color="auto"/>
            <w:bottom w:val="none" w:sz="0" w:space="0" w:color="auto"/>
            <w:right w:val="none" w:sz="0" w:space="0" w:color="auto"/>
          </w:divBdr>
        </w:div>
      </w:divsChild>
    </w:div>
    <w:div w:id="2080978927">
      <w:bodyDiv w:val="1"/>
      <w:marLeft w:val="0"/>
      <w:marRight w:val="0"/>
      <w:marTop w:val="0"/>
      <w:marBottom w:val="0"/>
      <w:divBdr>
        <w:top w:val="none" w:sz="0" w:space="0" w:color="auto"/>
        <w:left w:val="none" w:sz="0" w:space="0" w:color="auto"/>
        <w:bottom w:val="none" w:sz="0" w:space="0" w:color="auto"/>
        <w:right w:val="none" w:sz="0" w:space="0" w:color="auto"/>
      </w:divBdr>
    </w:div>
    <w:div w:id="2095010078">
      <w:bodyDiv w:val="1"/>
      <w:marLeft w:val="0"/>
      <w:marRight w:val="0"/>
      <w:marTop w:val="0"/>
      <w:marBottom w:val="0"/>
      <w:divBdr>
        <w:top w:val="none" w:sz="0" w:space="0" w:color="auto"/>
        <w:left w:val="none" w:sz="0" w:space="0" w:color="auto"/>
        <w:bottom w:val="none" w:sz="0" w:space="0" w:color="auto"/>
        <w:right w:val="none" w:sz="0" w:space="0" w:color="auto"/>
      </w:divBdr>
    </w:div>
    <w:div w:id="2098558087">
      <w:bodyDiv w:val="1"/>
      <w:marLeft w:val="0"/>
      <w:marRight w:val="0"/>
      <w:marTop w:val="0"/>
      <w:marBottom w:val="0"/>
      <w:divBdr>
        <w:top w:val="none" w:sz="0" w:space="0" w:color="auto"/>
        <w:left w:val="none" w:sz="0" w:space="0" w:color="auto"/>
        <w:bottom w:val="none" w:sz="0" w:space="0" w:color="auto"/>
        <w:right w:val="none" w:sz="0" w:space="0" w:color="auto"/>
      </w:divBdr>
    </w:div>
    <w:div w:id="2116055478">
      <w:bodyDiv w:val="1"/>
      <w:marLeft w:val="0"/>
      <w:marRight w:val="0"/>
      <w:marTop w:val="0"/>
      <w:marBottom w:val="0"/>
      <w:divBdr>
        <w:top w:val="none" w:sz="0" w:space="0" w:color="auto"/>
        <w:left w:val="none" w:sz="0" w:space="0" w:color="auto"/>
        <w:bottom w:val="none" w:sz="0" w:space="0" w:color="auto"/>
        <w:right w:val="none" w:sz="0" w:space="0" w:color="auto"/>
      </w:divBdr>
    </w:div>
    <w:div w:id="2128157415">
      <w:bodyDiv w:val="1"/>
      <w:marLeft w:val="0"/>
      <w:marRight w:val="0"/>
      <w:marTop w:val="0"/>
      <w:marBottom w:val="0"/>
      <w:divBdr>
        <w:top w:val="none" w:sz="0" w:space="0" w:color="auto"/>
        <w:left w:val="none" w:sz="0" w:space="0" w:color="auto"/>
        <w:bottom w:val="none" w:sz="0" w:space="0" w:color="auto"/>
        <w:right w:val="none" w:sz="0" w:space="0" w:color="auto"/>
      </w:divBdr>
    </w:div>
    <w:div w:id="2130850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rubben\Desktop\copiaa.docx" TargetMode="External"/><Relationship Id="rId18" Type="http://schemas.openxmlformats.org/officeDocument/2006/relationships/footer" Target="footer3.xm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footer" Target="footer5.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84" Type="http://schemas.openxmlformats.org/officeDocument/2006/relationships/header" Target="header10.xm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9.png"/><Relationship Id="rId11" Type="http://schemas.openxmlformats.org/officeDocument/2006/relationships/header" Target="header2.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footer" Target="footer7.xml"/><Relationship Id="rId87"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header" Target="header9.xml"/><Relationship Id="rId19"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header" Target="header6.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header" Target="header8.xml"/><Relationship Id="rId85" Type="http://schemas.openxmlformats.org/officeDocument/2006/relationships/footer" Target="footer10.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footer" Target="footer4.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footer" Target="footer9.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footer" Target="footer6.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jpe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header" Target="header7.xml"/><Relationship Id="rId81" Type="http://schemas.openxmlformats.org/officeDocument/2006/relationships/footer" Target="footer8.xml"/><Relationship Id="rId86"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Arc18</b:Tag>
    <b:SourceType>InternetSite</b:SourceType>
    <b:Guid>{66B9F0F7-8AEE-432B-8FB0-A1E0B0E9B2E2}</b:Guid>
    <b:Title>Georreferenciación y sistemas de coordenadas</b:Title>
    <b:Author>
      <b:Author>
        <b:Corporate>ArcGIS</b:Corporate>
      </b:Author>
    </b:Author>
    <b:InternetSiteTitle>ArcGIS Resources</b:InternetSiteTitle>
    <b:YearAccessed>2018</b:YearAccessed>
    <b:MonthAccessed>Setiembre</b:MonthAccessed>
    <b:DayAccessed>25</b:DayAccessed>
    <b:URL>http://resources.arcgis.com/es/help/getting-started/articles/026n0000000s000000.htm</b:URL>
    <b:RefOrder>2</b:RefOrder>
  </b:Source>
  <b:Source>
    <b:Tag>The18</b:Tag>
    <b:SourceType>InternetSite</b:SourceType>
    <b:Guid>{6044BDCD-95BD-4EA8-BF3B-C60C5C97E1A8}</b:Guid>
    <b:Author>
      <b:Author>
        <b:Corporate>The PHP Group</b:Corporate>
      </b:Author>
    </b:Author>
    <b:Title>¿Qué es PHP?</b:Title>
    <b:InternetSiteTitle>Manual de PHP</b:InternetSiteTitle>
    <b:Year>2018</b:Year>
    <b:YearAccessed>2018</b:YearAccessed>
    <b:MonthAccessed>Setiembre</b:MonthAccessed>
    <b:DayAccessed>25</b:DayAccessed>
    <b:URL>http://php.net/manual/es/intro-whatis.php</b:URL>
    <b:RefOrder>3</b:RefOrder>
  </b:Source>
  <b:Source>
    <b:Tag>Min15</b:Tag>
    <b:SourceType>InternetSite</b:SourceType>
    <b:Guid>{A0E7EFC4-84CE-4AB7-A3CF-E6196A939FC5}</b:Guid>
    <b:Title>Herramienta Geoservidor del Ministerio del Ambiente fue finalista del Premio Buenas Prácticas en Gestión Pública 2015</b:Title>
    <b:InternetSiteTitle>Ministerio del Ambiente</b:InternetSiteTitle>
    <b:Year>2015</b:Year>
    <b:Month>Septiembre</b:Month>
    <b:Day>08</b:Day>
    <b:URL>http://www.minam.gob.pe/notas-de-prensa/herramienta-geoservidor-del-ministerio-del-ambiente-fue-finalista-del-premio-buenas-practicas-en-gestion-publica-2015/</b:URL>
    <b:Author>
      <b:Author>
        <b:Corporate>Ministerio del Ambiente</b:Corporate>
      </b:Author>
    </b:Author>
    <b:RefOrder>4</b:RefOrder>
  </b:Source>
  <b:Source>
    <b:Tag>Pre12</b:Tag>
    <b:SourceType>InternetSite</b:SourceType>
    <b:Guid>{C8680C6D-3C63-4752-8210-A6EEC05A546B}</b:Guid>
    <b:Author>
      <b:Author>
        <b:Corporate>Presidencia del Consejo de Ministros</b:Corporate>
      </b:Author>
    </b:Author>
    <b:Title>Geoportales</b:Title>
    <b:InternetSiteTitle>Comité Coordinador Permanente de la Infraestructura de Datos Espaciales del Perú</b:InternetSiteTitle>
    <b:Year>2018</b:Year>
    <b:Month>Octubre</b:Month>
    <b:Day>12</b:Day>
    <b:URL>http://www.geoidep.gob.pe/servicios-idep/geoportales</b:URL>
    <b:RefOrder>5</b:RefOrder>
  </b:Source>
  <b:Source>
    <b:Tag>Dir</b:Tag>
    <b:SourceType>InternetSite</b:SourceType>
    <b:Guid>{2E895CCE-819D-4B5D-AAF6-10BFF1D0A768}</b:Guid>
    <b:Author>
      <b:Author>
        <b:Corporate>Dirección Desconcentrada de Cultura de Cusco</b:Corporate>
      </b:Author>
    </b:Author>
    <b:Title>Geopatrimonio</b:Title>
    <b:InternetSiteTitle>Dirección Desconcentrada de Cultura de Cusco</b:InternetSiteTitle>
    <b:URL>http://www.geopatrimoniocusco.pe/index.php</b:URL>
    <b:RefOrder>6</b:RefOrder>
  </b:Source>
  <b:Source>
    <b:Tag>The181</b:Tag>
    <b:SourceType>InternetSite</b:SourceType>
    <b:Guid>{1C170F30-3403-4BED-A5C5-06F315C6E405}</b:Guid>
    <b:Author>
      <b:Author>
        <b:Corporate>The jQuery Foundation</b:Corporate>
      </b:Author>
    </b:Author>
    <b:Title>jQuery</b:Title>
    <b:InternetSiteTitle>jQuery</b:InternetSiteTitle>
    <b:Year>2018</b:Year>
    <b:YearAccessed>2018</b:YearAccessed>
    <b:MonthAccessed>Octubre</b:MonthAccessed>
    <b:DayAccessed>18</b:DayAccessed>
    <b:URL>https://jquery.com/</b:URL>
    <b:RefOrder>7</b:RefOrder>
  </b:Source>
  <b:Source>
    <b:Tag>Goo18</b:Tag>
    <b:SourceType>InternetSite</b:SourceType>
    <b:Guid>{B9D83603-8096-45D4-90F2-5F88DB858119}</b:Guid>
    <b:Author>
      <b:Author>
        <b:Corporate>Google Developers</b:Corporate>
      </b:Author>
    </b:Author>
    <b:Title>Maps JavaScript API</b:Title>
    <b:InternetSiteTitle>Google Maps Platform</b:InternetSiteTitle>
    <b:Year>2018</b:Year>
    <b:Month>Septiembre</b:Month>
    <b:Day>25</b:Day>
    <b:YearAccessed>2018</b:YearAccessed>
    <b:MonthAccessed>Septiembre</b:MonthAccessed>
    <b:DayAccessed>25</b:DayAccessed>
    <b:URL>https://developers.google.com/maps/documentation/javascript/tutorial?hl=es</b:URL>
    <b:RefOrder>8</b:RefOrder>
  </b:Source>
  <b:Source>
    <b:Tag>BBV16</b:Tag>
    <b:SourceType>InternetSite</b:SourceType>
    <b:Guid>{31B7B12A-A060-4589-B3D2-C617C4EC6273}</b:Guid>
    <b:Title>Qué es una API y qué puede hacer por mi negocio</b:Title>
    <b:InternetSiteTitle>BBVA APU_Market</b:InternetSiteTitle>
    <b:Year>2016</b:Year>
    <b:Month>Junio</b:Month>
    <b:Day>7</b:Day>
    <b:YearAccessed>2018</b:YearAccessed>
    <b:MonthAccessed>Octubre</b:MonthAccessed>
    <b:DayAccessed>10</b:DayAccessed>
    <b:URL>https://bbvaopen4u.com/es/actualidad/que-es-una-api-y-que-puede-hacer-por-mi-negocio</b:URL>
    <b:Author>
      <b:Author>
        <b:Corporate>BBVA</b:Corporate>
      </b:Author>
    </b:Author>
    <b:RefOrder>9</b:RefOrder>
  </b:Source>
  <b:Source>
    <b:Tag>Git18</b:Tag>
    <b:SourceType>InternetSite</b:SourceType>
    <b:Guid>{B5B8535B-EFEA-4219-BFCC-D4F51FA5DB98}</b:Guid>
    <b:Author>
      <b:Author>
        <b:Corporate>Git community</b:Corporate>
      </b:Author>
    </b:Author>
    <b:Title>git</b:Title>
    <b:InternetSiteTitle>git-scm.com</b:InternetSiteTitle>
    <b:YearAccessed>2018</b:YearAccessed>
    <b:MonthAccessed>Octubre</b:MonthAccessed>
    <b:DayAccessed>15</b:DayAccessed>
    <b:URL>https://git-scm.com/</b:URL>
    <b:RefOrder>10</b:RefOrder>
  </b:Source>
  <b:Source>
    <b:Tag>Kev18</b:Tag>
    <b:SourceType>InternetSite</b:SourceType>
    <b:Guid>{C66833CF-08E2-4DB0-B854-D204EA17F864}</b:Guid>
    <b:Author>
      <b:Author>
        <b:NameList>
          <b:Person>
            <b:Last>Brown</b:Last>
            <b:First>Kevin</b:First>
          </b:Person>
        </b:NameList>
      </b:Author>
    </b:Author>
    <b:Title>SELECT2</b:Title>
    <b:InternetSiteTitle>SELECT2</b:InternetSiteTitle>
    <b:Year>2018</b:Year>
    <b:YearAccessed>2018</b:YearAccessed>
    <b:MonthAccessed>Octubre</b:MonthAccessed>
    <b:URL>https://select2.org/</b:URL>
    <b:DayAccessed>14</b:DayAccessed>
    <b:RefOrder>11</b:RefOrder>
  </b:Source>
  <b:Source>
    <b:Tag>Pre18</b:Tag>
    <b:SourceType>InternetSite</b:SourceType>
    <b:Guid>{AF397EF4-6572-44CA-AF69-B415FA985C0F}</b:Guid>
    <b:Author>
      <b:Author>
        <b:Corporate>Premio BGP 2018</b:Corporate>
      </b:Author>
    </b:Author>
    <b:Title>Premio Buenas Prácticas en Gestión Pública</b:Title>
    <b:InternetSiteTitle>Premio BGP</b:InternetSiteTitle>
    <b:Year>2018</b:Year>
    <b:URL>http://www.premiobpg.pe/es/</b:URL>
    <b:RefOrder>12</b:RefOrder>
  </b:Source>
  <b:Source>
    <b:Tag>Cod</b:Tag>
    <b:SourceType>InternetSite</b:SourceType>
    <b:Guid>{796C1879-18A6-437F-A64F-A60DB4D9F064}</b:Guid>
    <b:Author>
      <b:Author>
        <b:Corporate>CodeIgniter</b:Corporate>
      </b:Author>
    </b:Author>
    <b:Title>CodeIgniter Rocks</b:Title>
    <b:InternetSiteTitle>CodeIgniter</b:InternetSiteTitle>
    <b:URL>https://codeigniter.com/</b:URL>
    <b:RefOrder>13</b:RefOrder>
  </b:Source>
  <b:Source>
    <b:Tag>Min</b:Tag>
    <b:SourceType>InternetSite</b:SourceType>
    <b:Guid>{EB0D68ED-725E-469B-AC90-156D13174B07}</b:Guid>
    <b:Author>
      <b:Author>
        <b:Corporate>Ministerio de Economía y Finanzas Perú</b:Corporate>
      </b:Author>
    </b:Author>
    <b:Title>LEY DE TRANSPARENCIA Y ACCESO A LA INFORMACIÓN PÚBLICA</b:Title>
    <b:InternetSiteTitle>Ministerio de Economía y Finanzas</b:InternetSiteTitle>
    <b:URL>https://www.mef.gob.pe/es/normas-legales/298-portal-de-transparencia-economica/normas-legales/830-ley-nd-27806</b:URL>
    <b:RefOrder>14</b:RefOrder>
  </b:Source>
  <b:Source>
    <b:Tag>EPS16</b:Tag>
    <b:SourceType>DocumentFromInternetSite</b:SourceType>
    <b:Guid>{A3495EBD-A3A4-42D5-B689-1AEFDEC45BB3}</b:Guid>
    <b:Title>MANUAL DE ORGANIZACIÓN Y FUNCIONES</b:Title>
    <b:InternetSiteTitle>Sedacusco</b:InternetSiteTitle>
    <b:Year>2016</b:Year>
    <b:Month>Julio</b:Month>
    <b:Day>18</b:Day>
    <b:URL>https://www.sedacusco.com/transparencia/gestion/MOF2016.pdf</b:URL>
    <b:Author>
      <b:Author>
        <b:Corporate>EPS SEDACUSCO S.A</b:Corporate>
      </b:Author>
    </b:Author>
    <b:RefOrder>15</b:RefOrder>
  </b:Source>
  <b:Source>
    <b:Tag>SED18</b:Tag>
    <b:SourceType>InternetSite</b:SourceType>
    <b:Guid>{E77D9F51-18F9-408E-AB76-A3CA928FD1C4}</b:Guid>
    <b:Title>Planeamiento y organización</b:Title>
    <b:InternetSiteTitle>SEDACUSCO</b:InternetSiteTitle>
    <b:Year>2018</b:Year>
    <b:Month>Octubre</b:Month>
    <b:Day>10</b:Day>
    <b:URL>https://www.sedacusco.com/transparencia/planeamiento-y-organizacion/</b:URL>
    <b:Author>
      <b:Author>
        <b:Corporate>EPS SEDACUSCO S.A.</b:Corporate>
      </b:Author>
    </b:Author>
    <b:RefOrder>16</b:RefOrder>
  </b:Source>
  <b:Source>
    <b:Tag>EPS17</b:Tag>
    <b:SourceType>InternetSite</b:SourceType>
    <b:Guid>{4DAB7AD3-84F2-4AC9-93F9-265DBBBC81FD}</b:Guid>
    <b:Author>
      <b:Author>
        <b:Corporate>EPS SEDACUSCO S.A</b:Corporate>
      </b:Author>
    </b:Author>
    <b:Title>ORGANIGRAMA ESTRUCTURAL</b:Title>
    <b:InternetSiteTitle>EPS SEDACUSCO S.A</b:InternetSiteTitle>
    <b:Year>2017</b:Year>
    <b:Month>Agosto</b:Month>
    <b:Day>15</b:Day>
    <b:URL>https://www.sedacusco.com/empresa/organigrama/</b:URL>
    <b:RefOrder>17</b:RefOrder>
  </b:Source>
  <b:Source>
    <b:Tag>EPS161</b:Tag>
    <b:SourceType>DocumentFromInternetSite</b:SourceType>
    <b:Guid>{0AA2F51C-97AA-4356-8828-F3608474BA8F}</b:Guid>
    <b:Author>
      <b:Author>
        <b:Corporate>EPS SEDACUSCO S.A</b:Corporate>
      </b:Author>
    </b:Author>
    <b:Title>Memorial anual 2016</b:Title>
    <b:InternetSiteTitle>EPS SEDACUSCO S.A.</b:InternetSiteTitle>
    <b:Year>2016</b:Year>
    <b:URL>https://www.sedacusco.com/transparencia/memoria/2016.pdf</b:URL>
    <b:RefOrder>18</b:RefOrder>
  </b:Source>
  <b:Source>
    <b:Tag>Apa18</b:Tag>
    <b:SourceType>InternetSite</b:SourceType>
    <b:Guid>{D6B30DFD-37B9-437A-B7F0-9CEBCD637FBF}</b:Guid>
    <b:Title>¿Qué es XAMPP?</b:Title>
    <b:InternetSiteTitle>Apache Friends</b:InternetSiteTitle>
    <b:Year>2018</b:Year>
    <b:URL>https://www.apachefriends.org/es/index.html</b:URL>
    <b:Author>
      <b:Author>
        <b:Corporate>Apache Friends</b:Corporate>
      </b:Author>
    </b:Author>
    <b:RefOrder>19</b:RefOrder>
  </b:Source>
  <b:Source>
    <b:Tag>Uni18</b:Tag>
    <b:SourceType>InternetSite</b:SourceType>
    <b:Guid>{C7F84515-529F-40A6-897F-A7EA188C3251}</b:Guid>
    <b:Author>
      <b:Author>
        <b:Corporate>Universidad de Alicante</b:Corporate>
      </b:Author>
    </b:Author>
    <b:Title>MODELO VISTA CONTROLADOR (MVC)</b:Title>
    <b:InternetSiteTitle>Universidad de Alicante</b:InternetSiteTitle>
    <b:Year>2018</b:Year>
    <b:URL>https://si.ua.es/es/documentacion/asp-net-mvc-3/1-dia/modelo-vista-controlador-mvc.html</b:URL>
    <b:RefOrder>20</b:RefOrder>
  </b:Source>
  <b:Source>
    <b:Tag>Ben18</b:Tag>
    <b:SourceType>DocumentFromInternetSite</b:SourceType>
    <b:Guid>{CD0D8430-891A-4A65-9346-FA5346391FFE}</b:Guid>
    <b:Title>SOFTWARE EVOLUTION AND THE STAGED MODEL OF THE SOFTWARE LIFECYCLE</b:Title>
    <b:InternetSiteTitle>Wayne State University</b:InternetSiteTitle>
    <b:YearAccessed>2018</b:YearAccessed>
    <b:MonthAccessed>Octubre</b:MonthAccessed>
    <b:DayAccessed>10</b:DayAccessed>
    <b:URL>http://www.cs.wayne.edu/~severe/publications/Bennett.AdvComp.2002.Software.Evolution.pdf</b:URL>
    <b:Author>
      <b:Author>
        <b:NameList>
          <b:Person>
            <b:Last>Bennet</b:Last>
            <b:First>K.</b:First>
            <b:Middle>H.</b:Middle>
          </b:Person>
          <b:Person>
            <b:Last>Rajlich</b:Last>
            <b:First>V.T.</b:First>
          </b:Person>
          <b:Person>
            <b:Last>Wilde</b:Last>
            <b:First>N.</b:First>
          </b:Person>
        </b:NameList>
      </b:Author>
    </b:Author>
    <b:RefOrder>1</b:RefOrder>
  </b:Source>
  <b:Source>
    <b:Tag>Sub</b:Tag>
    <b:SourceType>InternetSite</b:SourceType>
    <b:Guid>{E1A6BEF4-D5E7-4E7E-804D-8DE6739AFFCC}</b:Guid>
    <b:Author>
      <b:Author>
        <b:Corporate>Sublime HQ Pty Ltd</b:Corporate>
      </b:Author>
    </b:Author>
    <b:Title>Sublime Text</b:Title>
    <b:InternetSiteTitle>Sublime Text</b:InternetSiteTitle>
    <b:URL>https://www.sublimetext.com/</b:URL>
    <b:RefOrder>21</b:RefOrder>
  </b:Source>
  <b:Source>
    <b:Tag>Wik18</b:Tag>
    <b:SourceType>InternetSite</b:SourceType>
    <b:Guid>{43F86698-D49F-4E70-9083-7422B492CCA4}</b:Guid>
    <b:Author>
      <b:Author>
        <b:Corporate>Wikipedia</b:Corporate>
      </b:Author>
    </b:Author>
    <b:Title>MySQL</b:Title>
    <b:InternetSiteTitle>Wikipedia, la enciclopedia libre</b:InternetSiteTitle>
    <b:Year>2018</b:Year>
    <b:Month>Noviembre</b:Month>
    <b:Day>8</b:Day>
    <b:URL>https://es.wikipedia.org/wiki/MySQL</b:URL>
    <b:RefOrder>22</b:RefOrder>
  </b:Source>
  <b:Source>
    <b:Tag>Asi13</b:Tag>
    <b:SourceType>InternetSite</b:SourceType>
    <b:Guid>{246C2028-8DB4-4940-B153-FE3FD6C8F86C}</b:Guid>
    <b:Author>
      <b:Author>
        <b:NameList>
          <b:Person>
            <b:Last>Marqués</b:Last>
            <b:First>Asier</b:First>
          </b:Person>
        </b:NameList>
      </b:Author>
    </b:Author>
    <b:Title>Conceptos sobre APIs REST</b:Title>
    <b:InternetSiteTitle>Asier Marqués. Blog personal, desarrollo de software y negocios en Internet</b:InternetSiteTitle>
    <b:Year>2013</b:Year>
    <b:Month>Abril</b:Month>
    <b:Day>11</b:Day>
    <b:URL>http://asiermarques.com/2013/conceptos-sobre-apis-rest/</b:URL>
    <b:RefOrder>23</b:RefOrder>
  </b:Source>
  <b:Source>
    <b:Tag>Fél17</b:Tag>
    <b:SourceType>InternetSite</b:SourceType>
    <b:Guid>{428B51A0-17D3-4651-BE75-B66683D1BE0A}</b:Guid>
    <b:Author>
      <b:Author>
        <b:NameList>
          <b:Person>
            <b:Last>Redondo</b:Last>
            <b:First>Félix</b:First>
          </b:Person>
        </b:NameList>
      </b:Author>
    </b:Author>
    <b:Title>Postman: gestiona y construye tus APIs rápidamente</b:Title>
    <b:InternetSiteTitle>Blog Tecnología para Desarrollo</b:InternetSiteTitle>
    <b:Year>2017</b:Year>
    <b:Month>Enero</b:Month>
    <b:Day>18</b:Day>
    <b:URL>https://www.paradigmadigital.com/dev/postman-gestiona-construye-tus-apis-rapidamente/</b:URL>
    <b:RefOrder>24</b:RefOrder>
  </b:Source>
  <b:Source>
    <b:Tag>Esc15</b:Tag>
    <b:SourceType>Report</b:SourceType>
    <b:Guid>{194B2265-1C67-416E-9C4F-722C1877E9BC}</b:Guid>
    <b:Title>Normas de Presentación del Informe de Práctica Pre-Profesional</b:Title>
    <b:Year>2015</b:Year>
    <b:Author>
      <b:Author>
        <b:Corporate>Escuela Profesional de Ingeniería Informática y de Sistemas</b:Corporate>
      </b:Author>
    </b:Author>
    <b:City>Cusco</b:City>
    <b:YearAccessed>2018</b:YearAccessed>
    <b:MonthAccessed>Noviembre</b:MonthAccessed>
    <b:Institution>Universidad Nacional de San Antonio Abad del Cusco</b:Institution>
    <b:RefOrder>25</b:RefOrder>
  </b:Source>
</b:Sources>
</file>

<file path=customXml/itemProps1.xml><?xml version="1.0" encoding="utf-8"?>
<ds:datastoreItem xmlns:ds="http://schemas.openxmlformats.org/officeDocument/2006/customXml" ds:itemID="{1D6156A9-47DB-47AF-B529-74DFADA6C8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TotalTime>
  <Pages>1</Pages>
  <Words>12541</Words>
  <Characters>68981</Characters>
  <Application>Microsoft Office Word</Application>
  <DocSecurity>0</DocSecurity>
  <Lines>574</Lines>
  <Paragraphs>162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Cesia Delgado Jauregui</dc:creator>
  <cp:lastModifiedBy>Rosa Augusta Yarin Huallpayunca</cp:lastModifiedBy>
  <cp:revision>110</cp:revision>
  <cp:lastPrinted>2020-01-08T13:46:00Z</cp:lastPrinted>
  <dcterms:created xsi:type="dcterms:W3CDTF">2020-01-08T13:46:00Z</dcterms:created>
  <dcterms:modified xsi:type="dcterms:W3CDTF">2020-12-01T01:17:00Z</dcterms:modified>
</cp:coreProperties>
</file>